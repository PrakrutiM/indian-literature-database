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0000001" w14:textId="77777777" w:rsidR="00EE2640" w:rsidRDefault="00EE2640">
      <w:pPr>
        <w:pStyle w:val="Title"/>
        <w:jc w:val="center"/>
      </w:pPr>
    </w:p>
    <w:p w14:paraId="00000002" w14:textId="77777777" w:rsidR="00EE2640" w:rsidRDefault="00EE2640">
      <w:pPr>
        <w:pStyle w:val="Title"/>
        <w:jc w:val="center"/>
      </w:pPr>
    </w:p>
    <w:p w14:paraId="00000003" w14:textId="77777777" w:rsidR="00EE2640" w:rsidRDefault="00EE2640">
      <w:pPr>
        <w:pStyle w:val="Title"/>
        <w:jc w:val="center"/>
      </w:pPr>
    </w:p>
    <w:p w14:paraId="00000004" w14:textId="77777777" w:rsidR="00EE2640" w:rsidRDefault="00EE2640">
      <w:pPr>
        <w:pStyle w:val="Title"/>
        <w:jc w:val="center"/>
      </w:pPr>
    </w:p>
    <w:p w14:paraId="00000005" w14:textId="77777777" w:rsidR="00EE2640" w:rsidRDefault="008D1DA9">
      <w:pPr>
        <w:pStyle w:val="Title"/>
        <w:jc w:val="center"/>
      </w:pPr>
      <w:r>
        <w:t>Creating a Database of Indian Literature: Theory and Practice</w:t>
      </w:r>
    </w:p>
    <w:p w14:paraId="00000006" w14:textId="77777777" w:rsidR="00EE2640" w:rsidRDefault="00EE2640"/>
    <w:p w14:paraId="00000007" w14:textId="77777777" w:rsidR="00EE2640" w:rsidRDefault="00EE2640">
      <w:pPr>
        <w:spacing w:line="360" w:lineRule="auto"/>
        <w:jc w:val="center"/>
        <w:rPr>
          <w:i/>
          <w:color w:val="404040"/>
        </w:rPr>
      </w:pPr>
    </w:p>
    <w:p w14:paraId="00000008" w14:textId="77777777" w:rsidR="00EE2640" w:rsidRDefault="00EE2640">
      <w:pPr>
        <w:spacing w:line="360" w:lineRule="auto"/>
        <w:jc w:val="center"/>
        <w:rPr>
          <w:i/>
          <w:color w:val="404040"/>
        </w:rPr>
      </w:pPr>
    </w:p>
    <w:p w14:paraId="00000009" w14:textId="77777777" w:rsidR="00EE2640" w:rsidRDefault="00EE2640">
      <w:pPr>
        <w:spacing w:line="360" w:lineRule="auto"/>
        <w:jc w:val="center"/>
        <w:rPr>
          <w:i/>
          <w:color w:val="404040"/>
        </w:rPr>
      </w:pPr>
    </w:p>
    <w:p w14:paraId="0000000A" w14:textId="77777777" w:rsidR="00EE2640" w:rsidRDefault="00EE2640">
      <w:pPr>
        <w:spacing w:line="360" w:lineRule="auto"/>
        <w:jc w:val="center"/>
        <w:rPr>
          <w:i/>
          <w:color w:val="404040"/>
        </w:rPr>
      </w:pPr>
    </w:p>
    <w:p w14:paraId="0000000B" w14:textId="77777777" w:rsidR="00EE2640" w:rsidRDefault="00EE2640">
      <w:pPr>
        <w:spacing w:line="360" w:lineRule="auto"/>
        <w:jc w:val="center"/>
        <w:rPr>
          <w:i/>
          <w:color w:val="404040"/>
        </w:rPr>
      </w:pPr>
    </w:p>
    <w:p w14:paraId="0000000C" w14:textId="77777777" w:rsidR="00EE2640" w:rsidRDefault="00EE2640">
      <w:pPr>
        <w:spacing w:line="360" w:lineRule="auto"/>
        <w:jc w:val="center"/>
        <w:rPr>
          <w:i/>
          <w:color w:val="404040"/>
        </w:rPr>
      </w:pPr>
    </w:p>
    <w:p w14:paraId="0000000D" w14:textId="77777777" w:rsidR="00EE2640" w:rsidRDefault="00EE2640">
      <w:pPr>
        <w:spacing w:line="360" w:lineRule="auto"/>
        <w:jc w:val="center"/>
        <w:rPr>
          <w:i/>
          <w:color w:val="404040"/>
        </w:rPr>
      </w:pPr>
    </w:p>
    <w:p w14:paraId="0000000E" w14:textId="77777777" w:rsidR="00EE2640" w:rsidRDefault="00EE2640">
      <w:pPr>
        <w:spacing w:line="360" w:lineRule="auto"/>
        <w:jc w:val="center"/>
        <w:rPr>
          <w:i/>
          <w:color w:val="404040"/>
        </w:rPr>
      </w:pPr>
    </w:p>
    <w:p w14:paraId="0000000F" w14:textId="77777777" w:rsidR="00EE2640" w:rsidRDefault="00EE2640">
      <w:pPr>
        <w:spacing w:line="360" w:lineRule="auto"/>
        <w:jc w:val="center"/>
        <w:rPr>
          <w:i/>
          <w:color w:val="404040"/>
        </w:rPr>
      </w:pPr>
    </w:p>
    <w:p w14:paraId="00000010" w14:textId="77777777" w:rsidR="00EE2640" w:rsidRDefault="00EE2640">
      <w:pPr>
        <w:spacing w:line="360" w:lineRule="auto"/>
        <w:jc w:val="center"/>
        <w:rPr>
          <w:i/>
          <w:color w:val="404040"/>
        </w:rPr>
      </w:pPr>
    </w:p>
    <w:p w14:paraId="00000011" w14:textId="77777777" w:rsidR="00EE2640" w:rsidRDefault="00EE2640">
      <w:pPr>
        <w:spacing w:line="360" w:lineRule="auto"/>
        <w:rPr>
          <w:i/>
          <w:color w:val="404040"/>
        </w:rPr>
      </w:pPr>
    </w:p>
    <w:p w14:paraId="00000012" w14:textId="77777777" w:rsidR="00EE2640" w:rsidRDefault="00EE2640">
      <w:pPr>
        <w:spacing w:line="360" w:lineRule="auto"/>
        <w:jc w:val="center"/>
        <w:rPr>
          <w:i/>
          <w:color w:val="404040"/>
        </w:rPr>
      </w:pPr>
    </w:p>
    <w:p w14:paraId="00000013" w14:textId="77777777" w:rsidR="00EE2640" w:rsidRDefault="00EE2640">
      <w:pPr>
        <w:spacing w:line="360" w:lineRule="auto"/>
        <w:jc w:val="center"/>
        <w:rPr>
          <w:i/>
          <w:color w:val="404040"/>
        </w:rPr>
      </w:pPr>
    </w:p>
    <w:p w14:paraId="00000014" w14:textId="77777777" w:rsidR="00EE2640" w:rsidRDefault="008D1DA9">
      <w:pPr>
        <w:spacing w:line="360" w:lineRule="auto"/>
        <w:jc w:val="center"/>
        <w:rPr>
          <w:i/>
          <w:color w:val="404040"/>
        </w:rPr>
      </w:pPr>
      <w:r>
        <w:rPr>
          <w:i/>
          <w:color w:val="404040"/>
        </w:rPr>
        <w:t>Prakruti Maniar</w:t>
      </w:r>
    </w:p>
    <w:p w14:paraId="00000015" w14:textId="77777777" w:rsidR="00EE2640" w:rsidRDefault="008D1DA9">
      <w:pPr>
        <w:spacing w:line="360" w:lineRule="auto"/>
        <w:jc w:val="center"/>
        <w:rPr>
          <w:i/>
          <w:color w:val="404040"/>
        </w:rPr>
      </w:pPr>
      <w:r>
        <w:rPr>
          <w:i/>
          <w:color w:val="404040"/>
        </w:rPr>
        <w:t>Capstone Project – DIGH 501</w:t>
      </w:r>
    </w:p>
    <w:p w14:paraId="00000016" w14:textId="77777777" w:rsidR="00EE2640" w:rsidRDefault="008D1DA9">
      <w:pPr>
        <w:spacing w:line="360" w:lineRule="auto"/>
        <w:jc w:val="center"/>
        <w:rPr>
          <w:i/>
          <w:color w:val="404040"/>
        </w:rPr>
      </w:pPr>
      <w:r>
        <w:rPr>
          <w:i/>
          <w:color w:val="404040"/>
        </w:rPr>
        <w:t>MA in Digital Humanities, Class of 2021</w:t>
      </w:r>
    </w:p>
    <w:p w14:paraId="00000017" w14:textId="77777777" w:rsidR="00EE2640" w:rsidRDefault="00EE2640"/>
    <w:p w14:paraId="00000018" w14:textId="77777777" w:rsidR="00EE2640" w:rsidRDefault="00EE2640"/>
    <w:p w14:paraId="00000019" w14:textId="77777777" w:rsidR="00EE2640" w:rsidRDefault="00EE2640"/>
    <w:p w14:paraId="0000001A" w14:textId="77777777" w:rsidR="00EE2640" w:rsidRDefault="00EE2640"/>
    <w:p w14:paraId="0000001B" w14:textId="77777777" w:rsidR="00EE2640" w:rsidRDefault="008D1DA9">
      <w:pPr>
        <w:pStyle w:val="Heading2"/>
      </w:pPr>
      <w:r>
        <w:lastRenderedPageBreak/>
        <w:t>Acknowledgement</w:t>
      </w:r>
    </w:p>
    <w:p w14:paraId="0000001C" w14:textId="77777777" w:rsidR="00EE2640" w:rsidRDefault="008D1DA9">
      <w:pPr>
        <w:pBdr>
          <w:top w:val="nil"/>
          <w:left w:val="nil"/>
          <w:bottom w:val="nil"/>
          <w:right w:val="nil"/>
          <w:between w:val="nil"/>
        </w:pBdr>
        <w:spacing w:before="601" w:line="276" w:lineRule="auto"/>
        <w:ind w:right="682"/>
        <w:rPr>
          <w:rFonts w:ascii="Aparajita" w:eastAsia="Aparajita" w:hAnsi="Aparajita" w:cs="Aparajita"/>
          <w:color w:val="000000"/>
        </w:rPr>
      </w:pPr>
      <w:r>
        <w:rPr>
          <w:rFonts w:ascii="Aparajita" w:eastAsia="Aparajita" w:hAnsi="Aparajita" w:cs="Aparajita"/>
          <w:color w:val="000000"/>
        </w:rPr>
        <w:t>I realized that literary discourse in India was centered around English language and Anglo-American works in 2017. It was the first time the need to have a more democratic system of representation presented itself. But without the two years at Loyola Unive</w:t>
      </w:r>
      <w:r>
        <w:rPr>
          <w:rFonts w:ascii="Aparajita" w:eastAsia="Aparajita" w:hAnsi="Aparajita" w:cs="Aparajita"/>
          <w:color w:val="000000"/>
        </w:rPr>
        <w:t xml:space="preserve">rsity Chicago, with support from the Center for Textual Studies and the course design and cohort of the MA in Digital  Humanities, I would not have been able to envision it, or build the structure that will continue long after this paper. </w:t>
      </w:r>
      <w:r>
        <w:rPr>
          <w:rFonts w:ascii="Aparajita" w:eastAsia="Aparajita" w:hAnsi="Aparajita" w:cs="Aparajita"/>
          <w:color w:val="000000"/>
        </w:rPr>
        <w:br/>
      </w:r>
      <w:r>
        <w:rPr>
          <w:rFonts w:ascii="Aparajita" w:eastAsia="Aparajita" w:hAnsi="Aparajita" w:cs="Aparajita"/>
          <w:color w:val="000000"/>
        </w:rPr>
        <w:br/>
        <w:t>I want to thank</w:t>
      </w:r>
      <w:r>
        <w:rPr>
          <w:rFonts w:ascii="Aparajita" w:eastAsia="Aparajita" w:hAnsi="Aparajita" w:cs="Aparajita"/>
          <w:color w:val="000000"/>
        </w:rPr>
        <w:t xml:space="preserve"> Dr. Elizabeth Hopwood, Dr. Catherine Nichols, Dr. Marta Werner, Dr. Nicoletta  Montana, Seth Green, Elliot Post, and Brian Abrams for being such wonderful professors, and creating classroom environments that were fun, engaging, and tremendously engaging. </w:t>
      </w:r>
      <w:r>
        <w:rPr>
          <w:rFonts w:ascii="Aparajita" w:eastAsia="Aparajita" w:hAnsi="Aparajita" w:cs="Aparajita"/>
          <w:color w:val="000000"/>
        </w:rPr>
        <w:t xml:space="preserve">To the Class of 2020 and the Class of 2021, who have been such a smart, supportive cohort, and whose projects, ideas, and discussions continually inspires and wows me.  </w:t>
      </w:r>
      <w:r>
        <w:rPr>
          <w:rFonts w:ascii="Aparajita" w:eastAsia="Aparajita" w:hAnsi="Aparajita" w:cs="Aparajita"/>
          <w:color w:val="000000"/>
        </w:rPr>
        <w:br/>
      </w:r>
      <w:r>
        <w:rPr>
          <w:rFonts w:ascii="Aparajita" w:eastAsia="Aparajita" w:hAnsi="Aparajita" w:cs="Aparajita"/>
          <w:color w:val="000000"/>
        </w:rPr>
        <w:br/>
        <w:t xml:space="preserve">To </w:t>
      </w:r>
      <w:proofErr w:type="spellStart"/>
      <w:r>
        <w:rPr>
          <w:rFonts w:ascii="Aparajita" w:eastAsia="Aparajita" w:hAnsi="Aparajita" w:cs="Aparajita"/>
          <w:color w:val="000000"/>
        </w:rPr>
        <w:t>Srijon</w:t>
      </w:r>
      <w:proofErr w:type="spellEnd"/>
      <w:r>
        <w:rPr>
          <w:rFonts w:ascii="Aparajita" w:eastAsia="Aparajita" w:hAnsi="Aparajita" w:cs="Aparajita"/>
          <w:color w:val="000000"/>
        </w:rPr>
        <w:t xml:space="preserve"> Sil, </w:t>
      </w:r>
      <w:proofErr w:type="spellStart"/>
      <w:r>
        <w:rPr>
          <w:rFonts w:ascii="Aparajita" w:eastAsia="Aparajita" w:hAnsi="Aparajita" w:cs="Aparajita"/>
          <w:color w:val="000000"/>
        </w:rPr>
        <w:t>Akshay</w:t>
      </w:r>
      <w:proofErr w:type="spellEnd"/>
      <w:r>
        <w:rPr>
          <w:rFonts w:ascii="Aparajita" w:eastAsia="Aparajita" w:hAnsi="Aparajita" w:cs="Aparajita"/>
          <w:color w:val="000000"/>
        </w:rPr>
        <w:t xml:space="preserve"> </w:t>
      </w:r>
      <w:proofErr w:type="spellStart"/>
      <w:r>
        <w:rPr>
          <w:rFonts w:ascii="Aparajita" w:eastAsia="Aparajita" w:hAnsi="Aparajita" w:cs="Aparajita"/>
          <w:color w:val="000000"/>
        </w:rPr>
        <w:t>Lakhi</w:t>
      </w:r>
      <w:proofErr w:type="spellEnd"/>
      <w:r>
        <w:rPr>
          <w:rFonts w:ascii="Aparajita" w:eastAsia="Aparajita" w:hAnsi="Aparajita" w:cs="Aparajita"/>
          <w:color w:val="000000"/>
        </w:rPr>
        <w:t xml:space="preserve">, Regina Hong, </w:t>
      </w:r>
      <w:proofErr w:type="spellStart"/>
      <w:r>
        <w:rPr>
          <w:rFonts w:ascii="Aparajita" w:eastAsia="Aparajita" w:hAnsi="Aparajita" w:cs="Aparajita"/>
          <w:color w:val="000000"/>
        </w:rPr>
        <w:t>Abha</w:t>
      </w:r>
      <w:proofErr w:type="spellEnd"/>
      <w:r>
        <w:rPr>
          <w:rFonts w:ascii="Aparajita" w:eastAsia="Aparajita" w:hAnsi="Aparajita" w:cs="Aparajita"/>
          <w:color w:val="000000"/>
        </w:rPr>
        <w:t xml:space="preserve"> Nadkarni, and Zachary Stella, for maki</w:t>
      </w:r>
      <w:r>
        <w:rPr>
          <w:rFonts w:ascii="Aparajita" w:eastAsia="Aparajita" w:hAnsi="Aparajita" w:cs="Aparajita"/>
          <w:color w:val="000000"/>
        </w:rPr>
        <w:t xml:space="preserve">ng the time to talk with me at various stages of the project, help clear technical and theoretical doubts, and give critical feedback. To Niamh Mcguigan, Margaret Heller, and Ashley </w:t>
      </w:r>
      <w:proofErr w:type="spellStart"/>
      <w:r>
        <w:rPr>
          <w:rFonts w:ascii="Aparajita" w:eastAsia="Aparajita" w:hAnsi="Aparajita" w:cs="Aparajita"/>
          <w:color w:val="000000"/>
        </w:rPr>
        <w:t>Howedshell</w:t>
      </w:r>
      <w:proofErr w:type="spellEnd"/>
      <w:r>
        <w:rPr>
          <w:rFonts w:ascii="Aparajita" w:eastAsia="Aparajita" w:hAnsi="Aparajita" w:cs="Aparajita"/>
          <w:color w:val="000000"/>
        </w:rPr>
        <w:t xml:space="preserve"> for helping me understand how library catalogues classify books</w:t>
      </w:r>
      <w:r>
        <w:rPr>
          <w:rFonts w:ascii="Aparajita" w:eastAsia="Aparajita" w:hAnsi="Aparajita" w:cs="Aparajita"/>
          <w:color w:val="000000"/>
        </w:rPr>
        <w:t xml:space="preserve">, how to use existing standards of Authority Control, and how to use the Dublin Core Metadata Set, respectively. To Troy Bassett, director of the </w:t>
      </w:r>
      <w:r>
        <w:rPr>
          <w:rFonts w:ascii="Aparajita" w:eastAsia="Aparajita" w:hAnsi="Aparajita" w:cs="Aparajita"/>
          <w:i/>
          <w:color w:val="000000"/>
        </w:rPr>
        <w:t xml:space="preserve">At the Circulating Library </w:t>
      </w:r>
      <w:r>
        <w:rPr>
          <w:rFonts w:ascii="Aparajita" w:eastAsia="Aparajita" w:hAnsi="Aparajita" w:cs="Aparajita"/>
          <w:color w:val="000000"/>
        </w:rPr>
        <w:t>database of Victorian Fiction, for sharing his .</w:t>
      </w:r>
      <w:proofErr w:type="spellStart"/>
      <w:r>
        <w:rPr>
          <w:rFonts w:ascii="Aparajita" w:eastAsia="Aparajita" w:hAnsi="Aparajita" w:cs="Aparajita"/>
          <w:color w:val="000000"/>
        </w:rPr>
        <w:t>sql</w:t>
      </w:r>
      <w:proofErr w:type="spellEnd"/>
      <w:r>
        <w:rPr>
          <w:rFonts w:ascii="Aparajita" w:eastAsia="Aparajita" w:hAnsi="Aparajita" w:cs="Aparajita"/>
          <w:color w:val="000000"/>
        </w:rPr>
        <w:t xml:space="preserve"> file and allowing me to see and</w:t>
      </w:r>
      <w:r>
        <w:rPr>
          <w:rFonts w:ascii="Aparajita" w:eastAsia="Aparajita" w:hAnsi="Aparajita" w:cs="Aparajita"/>
          <w:color w:val="000000"/>
        </w:rPr>
        <w:t xml:space="preserve"> borrow from the backend, and for sharing his process of building the database over five years. To the Digital Humanities Alliance for Research and Teaching Innovations (DHARTI) India, for providing the resources and the network that helped me contextualiz</w:t>
      </w:r>
      <w:r>
        <w:rPr>
          <w:rFonts w:ascii="Aparajita" w:eastAsia="Aparajita" w:hAnsi="Aparajita" w:cs="Aparajita"/>
          <w:color w:val="000000"/>
        </w:rPr>
        <w:t>e DH work in the Indian context.</w:t>
      </w:r>
      <w:r>
        <w:rPr>
          <w:rFonts w:ascii="Aparajita" w:eastAsia="Aparajita" w:hAnsi="Aparajita" w:cs="Aparajita"/>
          <w:color w:val="000000"/>
        </w:rPr>
        <w:br/>
      </w:r>
    </w:p>
    <w:p w14:paraId="0000001D" w14:textId="77777777" w:rsidR="00EE2640" w:rsidRDefault="00EE2640">
      <w:pPr>
        <w:pBdr>
          <w:top w:val="nil"/>
          <w:left w:val="nil"/>
          <w:bottom w:val="nil"/>
          <w:right w:val="nil"/>
          <w:between w:val="nil"/>
        </w:pBdr>
        <w:spacing w:before="601" w:line="276" w:lineRule="auto"/>
        <w:ind w:right="682"/>
        <w:rPr>
          <w:rFonts w:ascii="Aparajita" w:eastAsia="Aparajita" w:hAnsi="Aparajita" w:cs="Aparajita"/>
          <w:color w:val="000000"/>
        </w:rPr>
      </w:pPr>
    </w:p>
    <w:p w14:paraId="0000001E" w14:textId="77777777" w:rsidR="00EE2640" w:rsidRDefault="00EE2640"/>
    <w:p w14:paraId="0000001F" w14:textId="77777777" w:rsidR="00EE2640" w:rsidRDefault="00EE2640"/>
    <w:p w14:paraId="00000020" w14:textId="77777777" w:rsidR="00EE2640" w:rsidRDefault="00EE2640"/>
    <w:p w14:paraId="00000021" w14:textId="77777777" w:rsidR="00EE2640" w:rsidRDefault="00EE2640"/>
    <w:p w14:paraId="00000022" w14:textId="77777777" w:rsidR="00EE2640" w:rsidRDefault="00EE2640"/>
    <w:p w14:paraId="00000023" w14:textId="77777777" w:rsidR="00EE2640" w:rsidRDefault="00EE2640"/>
    <w:p w14:paraId="00000024" w14:textId="77777777" w:rsidR="00EE2640" w:rsidRDefault="00EE2640"/>
    <w:p w14:paraId="00000025" w14:textId="77777777" w:rsidR="00EE2640" w:rsidRDefault="00EE2640"/>
    <w:p w14:paraId="00000026" w14:textId="77777777" w:rsidR="00EE2640" w:rsidRDefault="00EE2640"/>
    <w:p w14:paraId="00000027" w14:textId="77777777" w:rsidR="00EE2640" w:rsidRDefault="00EE2640"/>
    <w:p w14:paraId="00000028" w14:textId="77777777" w:rsidR="00EE2640" w:rsidRDefault="00EE2640"/>
    <w:p w14:paraId="00000029" w14:textId="77777777" w:rsidR="00EE2640" w:rsidRDefault="00EE2640"/>
    <w:p w14:paraId="0000002A" w14:textId="77777777" w:rsidR="00EE2640" w:rsidRDefault="00EE2640"/>
    <w:p w14:paraId="0000002B" w14:textId="77777777" w:rsidR="00EE2640" w:rsidRDefault="00EE2640"/>
    <w:p w14:paraId="0000002C" w14:textId="77777777" w:rsidR="00EE2640" w:rsidRDefault="00EE2640"/>
    <w:p w14:paraId="0000002D" w14:textId="77777777" w:rsidR="00EE2640" w:rsidRDefault="008D1DA9">
      <w:pPr>
        <w:pStyle w:val="Heading2"/>
      </w:pPr>
      <w:r>
        <w:t xml:space="preserve">Abstract </w:t>
      </w:r>
    </w:p>
    <w:p w14:paraId="0000002E" w14:textId="77777777" w:rsidR="00EE2640" w:rsidRDefault="00EE2640"/>
    <w:p w14:paraId="0000002F" w14:textId="77777777" w:rsidR="00EE2640" w:rsidRDefault="008D1DA9">
      <w:pPr>
        <w:rPr>
          <w:rFonts w:ascii="Aparajita" w:eastAsia="Aparajita" w:hAnsi="Aparajita" w:cs="Aparajita"/>
        </w:rPr>
      </w:pPr>
      <w:r>
        <w:rPr>
          <w:rFonts w:ascii="Aparajita" w:eastAsia="Aparajita" w:hAnsi="Aparajita" w:cs="Aparajita"/>
        </w:rPr>
        <w:t>The Digital Humanities body of knowledge produced in the last decade rightfully critiques the manner in which technology dictates our social life, questions the power structures of the digital wo</w:t>
      </w:r>
      <w:r>
        <w:rPr>
          <w:rFonts w:ascii="Aparajita" w:eastAsia="Aparajita" w:hAnsi="Aparajita" w:cs="Aparajita"/>
        </w:rPr>
        <w:t>rld, raises concerns about the logics that govern our most-used software. </w:t>
      </w:r>
    </w:p>
    <w:p w14:paraId="00000030" w14:textId="77777777" w:rsidR="00EE2640" w:rsidRDefault="00EE2640">
      <w:pPr>
        <w:rPr>
          <w:rFonts w:ascii="Aparajita" w:eastAsia="Aparajita" w:hAnsi="Aparajita" w:cs="Aparajita"/>
        </w:rPr>
      </w:pPr>
    </w:p>
    <w:p w14:paraId="00000031" w14:textId="77777777" w:rsidR="00EE2640" w:rsidRDefault="008D1DA9">
      <w:pPr>
        <w:rPr>
          <w:rFonts w:ascii="Aparajita" w:eastAsia="Aparajita" w:hAnsi="Aparajita" w:cs="Aparajita"/>
          <w:color w:val="000000"/>
        </w:rPr>
      </w:pPr>
      <w:r>
        <w:rPr>
          <w:rFonts w:ascii="Aparajita" w:eastAsia="Aparajita" w:hAnsi="Aparajita" w:cs="Aparajita"/>
        </w:rPr>
        <w:t>This paper extends Digital Humanities work to the literary world, to look at the multilingual nature of India, the socio-cultural realities of language and identity-making, its rea</w:t>
      </w:r>
      <w:r>
        <w:rPr>
          <w:rFonts w:ascii="Aparajita" w:eastAsia="Aparajita" w:hAnsi="Aparajita" w:cs="Aparajita"/>
        </w:rPr>
        <w:t>ding culture, the challenges of the literary system, how real-world linguistic unities and divisions play out online, and how existing digital classification systems are inadequate to capture these complexities</w:t>
      </w:r>
      <w:r>
        <w:rPr>
          <w:rFonts w:ascii="Aparajita" w:eastAsia="Aparajita" w:hAnsi="Aparajita" w:cs="Aparajita"/>
          <w:color w:val="000000"/>
        </w:rPr>
        <w:t>. Because the underlying systems do not captur</w:t>
      </w:r>
      <w:r>
        <w:rPr>
          <w:rFonts w:ascii="Aparajita" w:eastAsia="Aparajita" w:hAnsi="Aparajita" w:cs="Aparajita"/>
          <w:color w:val="000000"/>
        </w:rPr>
        <w:t xml:space="preserve">e the nuances, critical infrastructure to do DH work in Indian literary studies, has not been built, which this paper shows, influences literary discourse even outside academia, to reception of literature in general. </w:t>
      </w:r>
    </w:p>
    <w:p w14:paraId="00000032" w14:textId="77777777" w:rsidR="00EE2640" w:rsidRDefault="00EE2640">
      <w:pPr>
        <w:rPr>
          <w:rFonts w:ascii="Aparajita" w:eastAsia="Aparajita" w:hAnsi="Aparajita" w:cs="Aparajita"/>
        </w:rPr>
      </w:pPr>
    </w:p>
    <w:p w14:paraId="00000033" w14:textId="77777777" w:rsidR="00EE2640" w:rsidRDefault="008D1DA9">
      <w:pPr>
        <w:rPr>
          <w:rFonts w:ascii="Aparajita" w:eastAsia="Aparajita" w:hAnsi="Aparajita" w:cs="Aparajita"/>
        </w:rPr>
      </w:pPr>
      <w:r>
        <w:rPr>
          <w:rFonts w:ascii="Aparajita" w:eastAsia="Aparajita" w:hAnsi="Aparajita" w:cs="Aparajita"/>
        </w:rPr>
        <w:t>This project designs a classification system which allows for representation of local literatures at the national and global level, using a MySQL database that allows such critical data gathering. The sample dataset of 200 titles reveals the nature of lite</w:t>
      </w:r>
      <w:r>
        <w:rPr>
          <w:rFonts w:ascii="Aparajita" w:eastAsia="Aparajita" w:hAnsi="Aparajita" w:cs="Aparajita"/>
        </w:rPr>
        <w:t xml:space="preserve">rary traffic in Hindi, Gujarati, Marathi, and English between 1965-1985. The process also exposes the challenges of data gathering, access to creative works, and more. </w:t>
      </w:r>
    </w:p>
    <w:p w14:paraId="00000034" w14:textId="77777777" w:rsidR="00EE2640" w:rsidRDefault="00EE2640">
      <w:pPr>
        <w:rPr>
          <w:rFonts w:ascii="Aparajita" w:eastAsia="Aparajita" w:hAnsi="Aparajita" w:cs="Aparajita"/>
        </w:rPr>
      </w:pPr>
    </w:p>
    <w:p w14:paraId="00000035" w14:textId="77777777" w:rsidR="00EE2640" w:rsidRDefault="008D1DA9">
      <w:pPr>
        <w:rPr>
          <w:rFonts w:ascii="Aparajita" w:eastAsia="Aparajita" w:hAnsi="Aparajita" w:cs="Aparajita"/>
        </w:rPr>
      </w:pPr>
      <w:r>
        <w:rPr>
          <w:rFonts w:ascii="Aparajita" w:eastAsia="Aparajita" w:hAnsi="Aparajita" w:cs="Aparajita"/>
        </w:rPr>
        <w:t>Finally, it presents a design for a web interface that will use the database to take t</w:t>
      </w:r>
      <w:r>
        <w:rPr>
          <w:rFonts w:ascii="Aparajita" w:eastAsia="Aparajita" w:hAnsi="Aparajita" w:cs="Aparajita"/>
        </w:rPr>
        <w:t xml:space="preserve">his work to the public, by democratically representing books in a way that readers can discover them in more than one language at a time, without erasing or othering languages and their literatures. </w:t>
      </w:r>
    </w:p>
    <w:p w14:paraId="00000036" w14:textId="77777777" w:rsidR="00EE2640" w:rsidRDefault="00EE2640">
      <w:pPr>
        <w:pStyle w:val="Heading2"/>
      </w:pPr>
    </w:p>
    <w:p w14:paraId="00000037" w14:textId="77777777" w:rsidR="00EE2640" w:rsidRDefault="00EE2640"/>
    <w:p w14:paraId="00000038" w14:textId="77777777" w:rsidR="00EE2640" w:rsidRDefault="00EE2640"/>
    <w:p w14:paraId="00000039" w14:textId="77777777" w:rsidR="00EE2640" w:rsidRDefault="00EE2640"/>
    <w:p w14:paraId="0000003A" w14:textId="77777777" w:rsidR="00EE2640" w:rsidRDefault="00EE2640"/>
    <w:p w14:paraId="0000003B" w14:textId="77777777" w:rsidR="00EE2640" w:rsidRDefault="00EE2640"/>
    <w:p w14:paraId="0000003C" w14:textId="77777777" w:rsidR="00EE2640" w:rsidRDefault="00EE2640"/>
    <w:p w14:paraId="0000003D" w14:textId="77777777" w:rsidR="00EE2640" w:rsidRDefault="00EE2640"/>
    <w:p w14:paraId="0000003E" w14:textId="77777777" w:rsidR="00EE2640" w:rsidRDefault="00EE2640"/>
    <w:p w14:paraId="0000003F" w14:textId="77777777" w:rsidR="00EE2640" w:rsidRDefault="00EE2640"/>
    <w:p w14:paraId="00000040" w14:textId="77777777" w:rsidR="00EE2640" w:rsidRDefault="00EE2640"/>
    <w:p w14:paraId="00000041" w14:textId="77777777" w:rsidR="00EE2640" w:rsidRDefault="00EE2640"/>
    <w:p w14:paraId="00000042" w14:textId="77777777" w:rsidR="00EE2640" w:rsidRDefault="00EE2640"/>
    <w:p w14:paraId="00000043" w14:textId="77777777" w:rsidR="00EE2640" w:rsidRDefault="00EE2640"/>
    <w:p w14:paraId="00000044" w14:textId="77777777" w:rsidR="00EE2640" w:rsidRDefault="00EE2640"/>
    <w:p w14:paraId="00000045" w14:textId="77777777" w:rsidR="00EE2640" w:rsidRDefault="00EE2640"/>
    <w:p w14:paraId="00000046" w14:textId="77777777" w:rsidR="00EE2640" w:rsidRDefault="00EE2640"/>
    <w:p w14:paraId="00000047" w14:textId="77777777" w:rsidR="00EE2640" w:rsidRDefault="00EE2640"/>
    <w:p w14:paraId="00000048" w14:textId="77777777" w:rsidR="00EE2640" w:rsidRDefault="00EE2640"/>
    <w:p w14:paraId="00000049" w14:textId="77777777" w:rsidR="00EE2640" w:rsidRDefault="00EE2640"/>
    <w:p w14:paraId="0000004A" w14:textId="77777777" w:rsidR="00EE2640" w:rsidRDefault="00EE2640"/>
    <w:p w14:paraId="0000004B" w14:textId="77777777" w:rsidR="00EE2640" w:rsidRDefault="00EE2640"/>
    <w:p w14:paraId="0000004C" w14:textId="77777777" w:rsidR="00EE2640" w:rsidRDefault="00EE2640"/>
    <w:p w14:paraId="0000004D" w14:textId="77777777" w:rsidR="00EE2640" w:rsidRDefault="00EE2640"/>
    <w:p w14:paraId="0000004E" w14:textId="77777777" w:rsidR="00EE2640" w:rsidRDefault="00EE2640"/>
    <w:p w14:paraId="0000004F" w14:textId="77777777" w:rsidR="00EE2640" w:rsidRDefault="00EE2640"/>
    <w:p w14:paraId="00000050" w14:textId="77777777" w:rsidR="00EE2640" w:rsidRDefault="008D1DA9">
      <w:pPr>
        <w:pStyle w:val="Heading2"/>
      </w:pPr>
      <w:r>
        <w:t>A note on terms</w:t>
      </w:r>
    </w:p>
    <w:p w14:paraId="00000051" w14:textId="77777777" w:rsidR="00EE2640" w:rsidRDefault="00EE2640"/>
    <w:p w14:paraId="00000052" w14:textId="77777777" w:rsidR="00EE2640" w:rsidRDefault="008D1DA9">
      <w:pPr>
        <w:pStyle w:val="Heading2"/>
        <w:numPr>
          <w:ilvl w:val="0"/>
          <w:numId w:val="6"/>
        </w:numPr>
        <w:rPr>
          <w:rFonts w:ascii="Aparajita" w:eastAsia="Aparajita" w:hAnsi="Aparajita" w:cs="Aparajita"/>
          <w:color w:val="000000"/>
          <w:sz w:val="24"/>
          <w:szCs w:val="24"/>
        </w:rPr>
      </w:pPr>
      <w:r>
        <w:rPr>
          <w:rFonts w:ascii="Aparajita" w:eastAsia="Aparajita" w:hAnsi="Aparajita" w:cs="Aparajita"/>
          <w:color w:val="000000"/>
          <w:sz w:val="24"/>
          <w:szCs w:val="24"/>
        </w:rPr>
        <w:t>India is used to mean the Republic of India. While it is true that in culture and language, India and South Asia are part of the same group, the scope of this project is situated in India – using source materials from Indian government institutions, borrow</w:t>
      </w:r>
      <w:r>
        <w:rPr>
          <w:rFonts w:ascii="Aparajita" w:eastAsia="Aparajita" w:hAnsi="Aparajita" w:cs="Aparajita"/>
          <w:color w:val="000000"/>
          <w:sz w:val="24"/>
          <w:szCs w:val="24"/>
        </w:rPr>
        <w:t>ing from the publishing trends in the Indian market, as well as the relationship of language and literature in the Indian context</w:t>
      </w:r>
    </w:p>
    <w:p w14:paraId="00000053" w14:textId="77777777" w:rsidR="00EE2640" w:rsidRDefault="008D1DA9">
      <w:pPr>
        <w:numPr>
          <w:ilvl w:val="0"/>
          <w:numId w:val="6"/>
        </w:numPr>
        <w:pBdr>
          <w:top w:val="nil"/>
          <w:left w:val="nil"/>
          <w:bottom w:val="nil"/>
          <w:right w:val="nil"/>
          <w:between w:val="nil"/>
        </w:pBdr>
        <w:rPr>
          <w:rFonts w:ascii="Aparajita" w:eastAsia="Aparajita" w:hAnsi="Aparajita" w:cs="Aparajita"/>
          <w:color w:val="000000"/>
        </w:rPr>
      </w:pPr>
      <w:r>
        <w:rPr>
          <w:rFonts w:ascii="Aparajita" w:eastAsia="Aparajita" w:hAnsi="Aparajita" w:cs="Aparajita"/>
          <w:color w:val="000000"/>
        </w:rPr>
        <w:t xml:space="preserve">Literature is used to mean a creative work – of poetry, fiction, play, or creative non-fiction. </w:t>
      </w:r>
    </w:p>
    <w:p w14:paraId="00000054" w14:textId="77777777" w:rsidR="00EE2640" w:rsidRDefault="00EE2640">
      <w:pPr>
        <w:rPr>
          <w:rFonts w:ascii="Aparajita" w:eastAsia="Aparajita" w:hAnsi="Aparajita" w:cs="Aparajita"/>
        </w:rPr>
      </w:pPr>
    </w:p>
    <w:p w14:paraId="00000055" w14:textId="77777777" w:rsidR="00EE2640" w:rsidRDefault="008D1DA9">
      <w:pPr>
        <w:pStyle w:val="Heading2"/>
      </w:pPr>
      <w:r>
        <w:t>A brief introduction to lang</w:t>
      </w:r>
      <w:r>
        <w:t>uage, literature and politics in post-independence India</w:t>
      </w:r>
    </w:p>
    <w:p w14:paraId="00000056" w14:textId="77777777" w:rsidR="00EE2640" w:rsidRDefault="00EE2640"/>
    <w:p w14:paraId="00000057" w14:textId="77777777" w:rsidR="00EE2640" w:rsidRDefault="008D1DA9">
      <w:pPr>
        <w:rPr>
          <w:rFonts w:ascii="Aparajita" w:eastAsia="Aparajita" w:hAnsi="Aparajita" w:cs="Aparajita"/>
        </w:rPr>
      </w:pPr>
      <w:r>
        <w:rPr>
          <w:rFonts w:ascii="Calibri" w:eastAsia="Calibri" w:hAnsi="Calibri" w:cs="Calibri"/>
        </w:rPr>
        <w:t>﻿</w:t>
      </w:r>
      <w:r>
        <w:rPr>
          <w:rFonts w:ascii="Aparajita" w:eastAsia="Aparajita" w:hAnsi="Aparajita" w:cs="Aparajita"/>
        </w:rPr>
        <w:t xml:space="preserve">“A newspaper editor calls on the character of Mario Lawrence, a crossword solver, to create a crossword puzzle based on Bombay rather than importing it from “an award-winning </w:t>
      </w:r>
      <w:proofErr w:type="spellStart"/>
      <w:r>
        <w:rPr>
          <w:rFonts w:ascii="Aparajita" w:eastAsia="Aparajita" w:hAnsi="Aparajita" w:cs="Aparajita"/>
        </w:rPr>
        <w:t>crosswordmaker</w:t>
      </w:r>
      <w:proofErr w:type="spellEnd"/>
      <w:r>
        <w:rPr>
          <w:rFonts w:ascii="Aparajita" w:eastAsia="Aparajita" w:hAnsi="Aparajita" w:cs="Aparajita"/>
        </w:rPr>
        <w:t xml:space="preserve"> in Lond</w:t>
      </w:r>
      <w:r>
        <w:rPr>
          <w:rFonts w:ascii="Aparajita" w:eastAsia="Aparajita" w:hAnsi="Aparajita" w:cs="Aparajita"/>
        </w:rPr>
        <w:t xml:space="preserve">on. ‘We want indigenous crosswords...I want Sridevi, Shiv </w:t>
      </w:r>
      <w:proofErr w:type="spellStart"/>
      <w:r>
        <w:rPr>
          <w:rFonts w:ascii="Aparajita" w:eastAsia="Aparajita" w:hAnsi="Aparajita" w:cs="Aparajita"/>
        </w:rPr>
        <w:t>Sena</w:t>
      </w:r>
      <w:proofErr w:type="spellEnd"/>
      <w:r>
        <w:rPr>
          <w:rFonts w:ascii="Aparajita" w:eastAsia="Aparajita" w:hAnsi="Aparajita" w:cs="Aparajita"/>
        </w:rPr>
        <w:t xml:space="preserve">, </w:t>
      </w:r>
      <w:proofErr w:type="spellStart"/>
      <w:r>
        <w:rPr>
          <w:rFonts w:ascii="Aparajita" w:eastAsia="Aparajita" w:hAnsi="Aparajita" w:cs="Aparajita"/>
        </w:rPr>
        <w:t>vada</w:t>
      </w:r>
      <w:proofErr w:type="spellEnd"/>
      <w:r>
        <w:rPr>
          <w:rFonts w:ascii="Aparajita" w:eastAsia="Aparajita" w:hAnsi="Aparajita" w:cs="Aparajita"/>
        </w:rPr>
        <w:t xml:space="preserve"> pav in my crossword. I need someone to dig out the names of things, places and people from the gullies of Bombay and fit them into these square grids. It should be our culture, people and</w:t>
      </w:r>
      <w:r>
        <w:rPr>
          <w:rFonts w:ascii="Aparajita" w:eastAsia="Aparajita" w:hAnsi="Aparajita" w:cs="Aparajita"/>
        </w:rPr>
        <w:t xml:space="preserve"> food, </w:t>
      </w:r>
      <w:proofErr w:type="spellStart"/>
      <w:r>
        <w:rPr>
          <w:rFonts w:ascii="Aparajita" w:eastAsia="Aparajita" w:hAnsi="Aparajita" w:cs="Aparajita"/>
        </w:rPr>
        <w:t>yaar</w:t>
      </w:r>
      <w:proofErr w:type="spellEnd"/>
      <w:r>
        <w:rPr>
          <w:rFonts w:ascii="Aparajita" w:eastAsia="Aparajita" w:hAnsi="Aparajita" w:cs="Aparajita"/>
        </w:rPr>
        <w:t xml:space="preserve">, not about the Big Ben and the Queen, or that English Breakfast. Forty years since independence and we are still not decolonized, you know what I mean?’ he says.” </w:t>
      </w:r>
      <w:r>
        <w:rPr>
          <w:vertAlign w:val="superscript"/>
        </w:rPr>
        <w:footnoteReference w:id="1"/>
      </w:r>
    </w:p>
    <w:p w14:paraId="00000058" w14:textId="77777777" w:rsidR="00EE2640" w:rsidRDefault="00EE2640">
      <w:pPr>
        <w:rPr>
          <w:rFonts w:ascii="Aparajita" w:eastAsia="Aparajita" w:hAnsi="Aparajita" w:cs="Aparajita"/>
        </w:rPr>
      </w:pPr>
    </w:p>
    <w:p w14:paraId="00000059" w14:textId="77777777" w:rsidR="00EE2640" w:rsidRDefault="008D1DA9">
      <w:pPr>
        <w:rPr>
          <w:rFonts w:ascii="Aparajita" w:eastAsia="Aparajita" w:hAnsi="Aparajita" w:cs="Aparajita"/>
        </w:rPr>
      </w:pPr>
      <w:r>
        <w:rPr>
          <w:rFonts w:ascii="Aparajita" w:eastAsia="Aparajita" w:hAnsi="Aparajita" w:cs="Aparajita"/>
        </w:rPr>
        <w:t>This little scene is from a work of fiction, but the situation it illustrates is both real and relatable. The crossword is just one of the cultural products in a whole consignment that has been imported to India from largely the United States of America an</w:t>
      </w:r>
      <w:r>
        <w:rPr>
          <w:rFonts w:ascii="Aparajita" w:eastAsia="Aparajita" w:hAnsi="Aparajita" w:cs="Aparajita"/>
        </w:rPr>
        <w:t xml:space="preserve">d England in not just 1979, when the scene takes place, but even in 2020. This import process, recognized as “cultural imperialism” </w:t>
      </w:r>
      <w:r>
        <w:rPr>
          <w:rFonts w:ascii="Aparajita" w:eastAsia="Aparajita" w:hAnsi="Aparajita" w:cs="Aparajita"/>
          <w:vertAlign w:val="superscript"/>
        </w:rPr>
        <w:footnoteReference w:id="2"/>
      </w:r>
      <w:r>
        <w:rPr>
          <w:rFonts w:ascii="Aparajita" w:eastAsia="Aparajita" w:hAnsi="Aparajita" w:cs="Aparajita"/>
        </w:rPr>
        <w:t>, has been made more ubiquitous with the digital turn in cultural consumption as access to all avenues of human expression</w:t>
      </w:r>
      <w:r>
        <w:rPr>
          <w:rFonts w:ascii="Aparajita" w:eastAsia="Aparajita" w:hAnsi="Aparajita" w:cs="Aparajita"/>
        </w:rPr>
        <w:t xml:space="preserve"> - movies, songs, clothes, design, books - has become easier and cheaper for the average urban Indian consumer. It is to the general trend in the last industry – that of books – that this project is framed by. </w:t>
      </w:r>
    </w:p>
    <w:p w14:paraId="0000005A" w14:textId="77777777" w:rsidR="00EE2640" w:rsidRDefault="00EE2640">
      <w:pPr>
        <w:rPr>
          <w:rFonts w:ascii="Aparajita" w:eastAsia="Aparajita" w:hAnsi="Aparajita" w:cs="Aparajita"/>
        </w:rPr>
      </w:pPr>
    </w:p>
    <w:p w14:paraId="0000005B" w14:textId="77777777" w:rsidR="00EE2640" w:rsidRDefault="008D1DA9">
      <w:pPr>
        <w:rPr>
          <w:rFonts w:ascii="Aparajita" w:eastAsia="Aparajita" w:hAnsi="Aparajita" w:cs="Aparajita"/>
        </w:rPr>
      </w:pPr>
      <w:r>
        <w:rPr>
          <w:rFonts w:ascii="Aparajita" w:eastAsia="Aparajita" w:hAnsi="Aparajita" w:cs="Aparajita"/>
        </w:rPr>
        <w:t>After</w:t>
      </w:r>
      <w:sdt>
        <w:sdtPr>
          <w:tag w:val="goog_rdk_0"/>
          <w:id w:val="-123461928"/>
        </w:sdtPr>
        <w:sdtEndPr/>
        <w:sdtContent>
          <w:ins w:id="0" w:author="Zachary Stella" w:date="2021-04-24T20:20:00Z">
            <w:r>
              <w:rPr>
                <w:rFonts w:ascii="Aparajita" w:eastAsia="Aparajita" w:hAnsi="Aparajita" w:cs="Aparajita"/>
              </w:rPr>
              <w:t xml:space="preserve"> gaining</w:t>
            </w:r>
          </w:ins>
        </w:sdtContent>
      </w:sdt>
      <w:r>
        <w:rPr>
          <w:rFonts w:ascii="Aparajita" w:eastAsia="Aparajita" w:hAnsi="Aparajita" w:cs="Aparajita"/>
        </w:rPr>
        <w:t xml:space="preserve"> independence in 1947, langua</w:t>
      </w:r>
      <w:r>
        <w:rPr>
          <w:rFonts w:ascii="Aparajita" w:eastAsia="Aparajita" w:hAnsi="Aparajita" w:cs="Aparajita"/>
        </w:rPr>
        <w:t>ge has played a key role in Indian cultural and political life. On the one hand,</w:t>
      </w:r>
      <w:sdt>
        <w:sdtPr>
          <w:tag w:val="goog_rdk_1"/>
          <w:id w:val="-1754272094"/>
        </w:sdtPr>
        <w:sdtEndPr/>
        <w:sdtContent>
          <w:ins w:id="1" w:author="Zachary Stella" w:date="2021-04-24T20:24:00Z">
            <w:r>
              <w:rPr>
                <w:rFonts w:ascii="Aparajita" w:eastAsia="Aparajita" w:hAnsi="Aparajita" w:cs="Aparajita"/>
              </w:rPr>
              <w:t xml:space="preserve"> India</w:t>
            </w:r>
          </w:ins>
        </w:sdtContent>
      </w:sdt>
      <w:r>
        <w:t xml:space="preserve"> </w:t>
      </w:r>
      <w:r>
        <w:rPr>
          <w:rFonts w:ascii="Aparajita" w:eastAsia="Aparajita" w:hAnsi="Aparajita" w:cs="Aparajita"/>
        </w:rPr>
        <w:t>adopted</w:t>
      </w:r>
      <w:sdt>
        <w:sdtPr>
          <w:tag w:val="goog_rdk_2"/>
          <w:id w:val="542172994"/>
        </w:sdtPr>
        <w:sdtEndPr/>
        <w:sdtContent>
          <w:ins w:id="2" w:author="Zachary Stella" w:date="2021-04-24T20:24:00Z">
            <w:r>
              <w:rPr>
                <w:rFonts w:ascii="Aparajita" w:eastAsia="Aparajita" w:hAnsi="Aparajita" w:cs="Aparajita"/>
              </w:rPr>
              <w:t xml:space="preserve"> English</w:t>
            </w:r>
          </w:ins>
        </w:sdtContent>
      </w:sdt>
      <w:r>
        <w:rPr>
          <w:rFonts w:ascii="Aparajita" w:eastAsia="Aparajita" w:hAnsi="Aparajita" w:cs="Aparajita"/>
        </w:rPr>
        <w:t xml:space="preserve"> increasingly as </w:t>
      </w:r>
      <w:sdt>
        <w:sdtPr>
          <w:tag w:val="goog_rdk_3"/>
          <w:id w:val="1092124471"/>
        </w:sdtPr>
        <w:sdtEndPr/>
        <w:sdtContent>
          <w:ins w:id="3" w:author="Zachary Stella" w:date="2021-04-24T20:21:00Z">
            <w:r>
              <w:rPr>
                <w:rFonts w:ascii="Aparajita" w:eastAsia="Aparajita" w:hAnsi="Aparajita" w:cs="Aparajita"/>
              </w:rPr>
              <w:t>a</w:t>
            </w:r>
          </w:ins>
        </w:sdtContent>
      </w:sdt>
      <w:r>
        <w:t xml:space="preserve"> </w:t>
      </w:r>
      <w:r>
        <w:rPr>
          <w:rFonts w:ascii="Aparajita" w:eastAsia="Aparajita" w:hAnsi="Aparajita" w:cs="Aparajita"/>
        </w:rPr>
        <w:t xml:space="preserve">tool for economic progress and </w:t>
      </w:r>
      <w:sdt>
        <w:sdtPr>
          <w:tag w:val="goog_rdk_4"/>
          <w:id w:val="-1173881261"/>
        </w:sdtPr>
        <w:sdtEndPr/>
        <w:sdtContent>
          <w:ins w:id="4" w:author="Zachary Stella" w:date="2021-04-24T20:22:00Z">
            <w:r>
              <w:rPr>
                <w:rFonts w:ascii="Aparajita" w:eastAsia="Aparajita" w:hAnsi="Aparajita" w:cs="Aparajita"/>
              </w:rPr>
              <w:t>used it to</w:t>
            </w:r>
          </w:ins>
        </w:sdtContent>
      </w:sdt>
      <w:r>
        <w:rPr>
          <w:rFonts w:ascii="Aparajita" w:eastAsia="Aparajita" w:hAnsi="Aparajita" w:cs="Aparajita"/>
        </w:rPr>
        <w:t xml:space="preserve"> educate children to be ready for the global job market. On the other,</w:t>
      </w:r>
      <w:sdt>
        <w:sdtPr>
          <w:tag w:val="goog_rdk_5"/>
          <w:id w:val="856933083"/>
        </w:sdtPr>
        <w:sdtEndPr/>
        <w:sdtContent>
          <w:ins w:id="5" w:author="Zachary Stella" w:date="2021-04-24T20:26:00Z">
            <w:r>
              <w:rPr>
                <w:rFonts w:ascii="Aparajita" w:eastAsia="Aparajita" w:hAnsi="Aparajita" w:cs="Aparajita"/>
              </w:rPr>
              <w:t xml:space="preserve"> English</w:t>
            </w:r>
          </w:ins>
        </w:sdtContent>
      </w:sdt>
      <w:r>
        <w:rPr>
          <w:rFonts w:ascii="Aparajita" w:eastAsia="Aparajita" w:hAnsi="Aparajita" w:cs="Aparajita"/>
        </w:rPr>
        <w:t xml:space="preserve"> helpe</w:t>
      </w:r>
      <w:r>
        <w:rPr>
          <w:rFonts w:ascii="Aparajita" w:eastAsia="Aparajita" w:hAnsi="Aparajita" w:cs="Aparajita"/>
        </w:rPr>
        <w:t xml:space="preserve">d find common linguistic ground in a country with 14 official languages (before the 1990s. In 2021, the number is 22), and over a thousand mother tongues “classified under 105 languages” </w:t>
      </w:r>
      <w:r>
        <w:rPr>
          <w:vertAlign w:val="superscript"/>
        </w:rPr>
        <w:footnoteReference w:id="3"/>
      </w:r>
      <w:r>
        <w:rPr>
          <w:rFonts w:ascii="Aparajita" w:eastAsia="Aparajita" w:hAnsi="Aparajita" w:cs="Aparajita"/>
        </w:rPr>
        <w:t>, coming from four different language families. While the new natio</w:t>
      </w:r>
      <w:r>
        <w:rPr>
          <w:rFonts w:ascii="Aparajita" w:eastAsia="Aparajita" w:hAnsi="Aparajita" w:cs="Aparajita"/>
        </w:rPr>
        <w:t>n’s constitutional plan was to adopt Hindi as the only official language by 1965, protest</w:t>
      </w:r>
      <w:sdt>
        <w:sdtPr>
          <w:tag w:val="goog_rdk_6"/>
          <w:id w:val="773974670"/>
        </w:sdtPr>
        <w:sdtEndPr/>
        <w:sdtContent>
          <w:ins w:id="6" w:author="Zachary Stella" w:date="2021-04-24T20:26:00Z">
            <w:r>
              <w:rPr>
                <w:rFonts w:ascii="Aparajita" w:eastAsia="Aparajita" w:hAnsi="Aparajita" w:cs="Aparajita"/>
              </w:rPr>
              <w:t>er</w:t>
            </w:r>
          </w:ins>
        </w:sdtContent>
      </w:sdt>
      <w:r>
        <w:rPr>
          <w:rFonts w:ascii="Aparajita" w:eastAsia="Aparajita" w:hAnsi="Aparajita" w:cs="Aparajita"/>
        </w:rPr>
        <w:t>s across the country</w:t>
      </w:r>
      <w:r>
        <w:rPr>
          <w:vertAlign w:val="superscript"/>
        </w:rPr>
        <w:footnoteReference w:id="4"/>
      </w:r>
      <w:r>
        <w:t xml:space="preserve">     </w:t>
      </w:r>
      <w:r>
        <w:rPr>
          <w:rFonts w:ascii="Aparajita" w:eastAsia="Aparajita" w:hAnsi="Aparajita" w:cs="Aparajita"/>
        </w:rPr>
        <w:t>that saw Hindi as imposition of the ruling class in India and</w:t>
      </w:r>
      <w:sdt>
        <w:sdtPr>
          <w:tag w:val="goog_rdk_7"/>
          <w:id w:val="324711359"/>
        </w:sdtPr>
        <w:sdtEndPr/>
        <w:sdtContent>
          <w:ins w:id="7" w:author="Zachary Stella" w:date="2021-04-24T20:27:00Z">
            <w:r>
              <w:rPr>
                <w:rFonts w:ascii="Aparajita" w:eastAsia="Aparajita" w:hAnsi="Aparajita" w:cs="Aparajita"/>
              </w:rPr>
              <w:t xml:space="preserve"> especially</w:t>
            </w:r>
          </w:ins>
        </w:sdtContent>
      </w:sdt>
      <w:r>
        <w:rPr>
          <w:rFonts w:ascii="Aparajita" w:eastAsia="Aparajita" w:hAnsi="Aparajita" w:cs="Aparajita"/>
        </w:rPr>
        <w:t xml:space="preserve"> exclusionary to the Southern and North-eastern states. This</w:t>
      </w:r>
      <w:sdt>
        <w:sdtPr>
          <w:tag w:val="goog_rdk_8"/>
          <w:id w:val="-106201088"/>
        </w:sdtPr>
        <w:sdtEndPr/>
        <w:sdtContent>
          <w:ins w:id="8" w:author="Zachary Stella" w:date="2021-04-24T20:29:00Z">
            <w:r>
              <w:rPr>
                <w:rFonts w:ascii="Aparajita" w:eastAsia="Aparajita" w:hAnsi="Aparajita" w:cs="Aparajita"/>
              </w:rPr>
              <w:t xml:space="preserve"> </w:t>
            </w:r>
          </w:ins>
        </w:sdtContent>
      </w:sdt>
      <w:r>
        <w:rPr>
          <w:rFonts w:ascii="Aparajita" w:eastAsia="Aparajita" w:hAnsi="Aparajita" w:cs="Aparajita"/>
        </w:rPr>
        <w:t xml:space="preserve">led to </w:t>
      </w:r>
      <w:r>
        <w:rPr>
          <w:rFonts w:ascii="Aparajita" w:eastAsia="Aparajita" w:hAnsi="Aparajita" w:cs="Aparajita"/>
          <w:i/>
        </w:rPr>
        <w:t xml:space="preserve">The Official Language </w:t>
      </w:r>
      <w:r>
        <w:rPr>
          <w:rFonts w:ascii="Aparajita" w:eastAsia="Aparajita" w:hAnsi="Aparajita" w:cs="Aparajita"/>
          <w:i/>
        </w:rPr>
        <w:lastRenderedPageBreak/>
        <w:t xml:space="preserve">Act, 1963 </w:t>
      </w:r>
      <w:r>
        <w:rPr>
          <w:vertAlign w:val="superscript"/>
        </w:rPr>
        <w:footnoteReference w:id="5"/>
      </w:r>
      <w:r>
        <w:rPr>
          <w:rFonts w:ascii="Aparajita" w:eastAsia="Aparajita" w:hAnsi="Aparajita" w:cs="Aparajita"/>
          <w:i/>
        </w:rPr>
        <w:t xml:space="preserve">, </w:t>
      </w:r>
      <w:r>
        <w:rPr>
          <w:rFonts w:ascii="Aparajita" w:eastAsia="Aparajita" w:hAnsi="Aparajita" w:cs="Aparajita"/>
        </w:rPr>
        <w:t>which cemented English’s permanent position in the socio-cultural milieu of the nation, wielding hegemony even as it empowered.</w:t>
      </w:r>
    </w:p>
    <w:p w14:paraId="0000005C" w14:textId="77777777" w:rsidR="00EE2640" w:rsidRDefault="00EE2640">
      <w:pPr>
        <w:rPr>
          <w:rFonts w:ascii="Aparajita" w:eastAsia="Aparajita" w:hAnsi="Aparajita" w:cs="Aparajita"/>
        </w:rPr>
      </w:pPr>
    </w:p>
    <w:p w14:paraId="0000005D" w14:textId="77777777" w:rsidR="00EE2640" w:rsidRDefault="008D1DA9">
      <w:pPr>
        <w:rPr>
          <w:rFonts w:ascii="Aparajita" w:eastAsia="Aparajita" w:hAnsi="Aparajita" w:cs="Aparajita"/>
        </w:rPr>
      </w:pPr>
      <w:r>
        <w:rPr>
          <w:rFonts w:ascii="Aparajita" w:eastAsia="Aparajita" w:hAnsi="Aparajita" w:cs="Aparajita"/>
        </w:rPr>
        <w:t xml:space="preserve">In 1981, Salman Rushdie’s </w:t>
      </w:r>
      <w:r>
        <w:rPr>
          <w:rFonts w:ascii="Aparajita" w:eastAsia="Aparajita" w:hAnsi="Aparajita" w:cs="Aparajita"/>
          <w:i/>
        </w:rPr>
        <w:t>Midnight’s Children</w:t>
      </w:r>
      <w:r>
        <w:rPr>
          <w:rFonts w:ascii="Aparajita" w:eastAsia="Aparajita" w:hAnsi="Aparajita" w:cs="Aparajita"/>
        </w:rPr>
        <w:t xml:space="preserve"> won the Booker prize. This was follow</w:t>
      </w:r>
      <w:r>
        <w:rPr>
          <w:rFonts w:ascii="Aparajita" w:eastAsia="Aparajita" w:hAnsi="Aparajita" w:cs="Aparajita"/>
        </w:rPr>
        <w:t xml:space="preserve">ed by the global success of other Indian writers who wrote in English, including Arundhati Roy, Vikram Seth, Jhumpa </w:t>
      </w:r>
      <w:proofErr w:type="spellStart"/>
      <w:r>
        <w:rPr>
          <w:rFonts w:ascii="Aparajita" w:eastAsia="Aparajita" w:hAnsi="Aparajita" w:cs="Aparajita"/>
        </w:rPr>
        <w:t>Lahiri</w:t>
      </w:r>
      <w:proofErr w:type="spellEnd"/>
      <w:sdt>
        <w:sdtPr>
          <w:tag w:val="goog_rdk_9"/>
          <w:id w:val="1667518976"/>
        </w:sdtPr>
        <w:sdtEndPr/>
        <w:sdtContent>
          <w:ins w:id="9" w:author="Zachary Stella" w:date="2021-04-24T20:34:00Z">
            <w:r>
              <w:rPr>
                <w:rFonts w:ascii="Aparajita" w:eastAsia="Aparajita" w:hAnsi="Aparajita" w:cs="Aparajita"/>
              </w:rPr>
              <w:t>.</w:t>
            </w:r>
          </w:ins>
        </w:sdtContent>
      </w:sdt>
      <w:r>
        <w:rPr>
          <w:vertAlign w:val="superscript"/>
        </w:rPr>
        <w:footnoteReference w:id="6"/>
      </w:r>
      <w:r>
        <w:rPr>
          <w:rFonts w:ascii="Aparajita" w:eastAsia="Aparajita" w:hAnsi="Aparajita" w:cs="Aparajita"/>
        </w:rPr>
        <w:t xml:space="preserve"> </w:t>
      </w:r>
      <w:sdt>
        <w:sdtPr>
          <w:tag w:val="goog_rdk_10"/>
          <w:id w:val="1647009331"/>
        </w:sdtPr>
        <w:sdtEndPr/>
        <w:sdtContent>
          <w:ins w:id="10" w:author="Zachary Stella" w:date="2021-04-24T20:35:00Z">
            <w:r>
              <w:rPr>
                <w:rFonts w:ascii="Aparajita" w:eastAsia="Aparajita" w:hAnsi="Aparajita" w:cs="Aparajita"/>
              </w:rPr>
              <w:t>B</w:t>
            </w:r>
          </w:ins>
        </w:sdtContent>
      </w:sdt>
      <w:r>
        <w:rPr>
          <w:rFonts w:ascii="Aparajita" w:eastAsia="Aparajita" w:hAnsi="Aparajita" w:cs="Aparajita"/>
          <w:i/>
        </w:rPr>
        <w:t xml:space="preserve">hasha </w:t>
      </w:r>
      <w:r>
        <w:rPr>
          <w:rFonts w:ascii="Aparajita" w:eastAsia="Aparajita" w:hAnsi="Aparajita" w:cs="Aparajita"/>
        </w:rPr>
        <w:t>(Hindi for ‘language’, in this paper, to mean any writer in any Indian language besides English)</w:t>
      </w:r>
      <w:sdt>
        <w:sdtPr>
          <w:tag w:val="goog_rdk_11"/>
          <w:id w:val="860252218"/>
        </w:sdtPr>
        <w:sdtEndPr/>
        <w:sdtContent>
          <w:ins w:id="11" w:author="Zachary Stella" w:date="2021-04-24T20:36:00Z">
            <w:r>
              <w:rPr>
                <w:rFonts w:ascii="Aparajita" w:eastAsia="Aparajita" w:hAnsi="Aparajita" w:cs="Aparajita"/>
              </w:rPr>
              <w:t xml:space="preserve"> writers, by contrast</w:t>
            </w:r>
          </w:ins>
        </w:sdtContent>
      </w:sdt>
      <w:r>
        <w:rPr>
          <w:rFonts w:ascii="Aparajita" w:eastAsia="Aparajita" w:hAnsi="Aparajita" w:cs="Aparajita"/>
        </w:rPr>
        <w:t xml:space="preserve">, became unimportant on both the national and global scale </w:t>
      </w:r>
      <w:sdt>
        <w:sdtPr>
          <w:tag w:val="goog_rdk_12"/>
          <w:id w:val="-943909864"/>
        </w:sdtPr>
        <w:sdtEndPr/>
        <w:sdtContent>
          <w:commentRangeStart w:id="12"/>
        </w:sdtContent>
      </w:sdt>
      <w:r>
        <w:rPr>
          <w:rFonts w:ascii="Aparajita" w:eastAsia="Aparajita" w:hAnsi="Aparajita" w:cs="Aparajita"/>
        </w:rPr>
        <w:t>to the reading public outside individual and institutional literary circles.</w:t>
      </w:r>
      <w:commentRangeEnd w:id="12"/>
      <w:r>
        <w:commentReference w:id="12"/>
      </w:r>
      <w:r>
        <w:rPr>
          <w:rFonts w:ascii="Aparajita" w:eastAsia="Aparajita" w:hAnsi="Aparajita" w:cs="Aparajita"/>
        </w:rPr>
        <w:t xml:space="preserve"> So a Marathi writer was just that, a Marathi writer. His identity as Indian writer was erased in this push for Engl</w:t>
      </w:r>
      <w:r>
        <w:rPr>
          <w:rFonts w:ascii="Aparajita" w:eastAsia="Aparajita" w:hAnsi="Aparajita" w:cs="Aparajita"/>
        </w:rPr>
        <w:t xml:space="preserve">ish. </w:t>
      </w:r>
    </w:p>
    <w:p w14:paraId="0000005E" w14:textId="77777777" w:rsidR="00EE2640" w:rsidRDefault="00EE2640">
      <w:pPr>
        <w:rPr>
          <w:rFonts w:ascii="Aparajita" w:eastAsia="Aparajita" w:hAnsi="Aparajita" w:cs="Aparajita"/>
        </w:rPr>
      </w:pPr>
    </w:p>
    <w:p w14:paraId="0000005F" w14:textId="77777777" w:rsidR="00EE2640" w:rsidRDefault="008D1DA9">
      <w:pPr>
        <w:rPr>
          <w:rFonts w:ascii="Aparajita" w:eastAsia="Aparajita" w:hAnsi="Aparajita" w:cs="Aparajita"/>
        </w:rPr>
      </w:pPr>
      <w:r>
        <w:rPr>
          <w:rFonts w:ascii="Aparajita" w:eastAsia="Aparajita" w:hAnsi="Aparajita" w:cs="Aparajita"/>
        </w:rPr>
        <w:t xml:space="preserve">The global publishing industry too started making forays into India. With it came an influx of global literature in the urban Indian markets. It is not surprising that while I grew up speaking four languages, ‘literature’ always meant Anglo-American works </w:t>
      </w:r>
      <w:r>
        <w:rPr>
          <w:rFonts w:ascii="Aparajita" w:eastAsia="Aparajita" w:hAnsi="Aparajita" w:cs="Aparajita"/>
        </w:rPr>
        <w:t>written in English. Whether it was the school library or used-books stores in the neighborhood, it was easy to find everything from authors like Enid Blyton and Roald Dahl for children to Sydney Sheldon, Jeffery Archer, Dan Brown, Nicolas Sparks for the ol</w:t>
      </w:r>
      <w:r>
        <w:rPr>
          <w:rFonts w:ascii="Aparajita" w:eastAsia="Aparajita" w:hAnsi="Aparajita" w:cs="Aparajita"/>
        </w:rPr>
        <w:t xml:space="preserve">der reading public, and books like </w:t>
      </w:r>
      <w:r>
        <w:rPr>
          <w:rFonts w:ascii="Aparajita" w:eastAsia="Aparajita" w:hAnsi="Aparajita" w:cs="Aparajita"/>
          <w:i/>
        </w:rPr>
        <w:t xml:space="preserve">Harry Potter, </w:t>
      </w:r>
      <w:proofErr w:type="spellStart"/>
      <w:r>
        <w:rPr>
          <w:rFonts w:ascii="Aparajita" w:eastAsia="Aparajita" w:hAnsi="Aparajita" w:cs="Aparajita"/>
          <w:i/>
        </w:rPr>
        <w:t>Tintin</w:t>
      </w:r>
      <w:proofErr w:type="spellEnd"/>
      <w:r>
        <w:rPr>
          <w:rFonts w:ascii="Aparajita" w:eastAsia="Aparajita" w:hAnsi="Aparajita" w:cs="Aparajita"/>
          <w:i/>
        </w:rPr>
        <w:t>, Nancy Drew, Famous Five, The Hardy Boys, Princess Diaries</w:t>
      </w:r>
      <w:r>
        <w:rPr>
          <w:rFonts w:ascii="Aparajita" w:eastAsia="Aparajita" w:hAnsi="Aparajita" w:cs="Aparajita"/>
        </w:rPr>
        <w:t xml:space="preserve">, but hardly any books in </w:t>
      </w:r>
      <w:proofErr w:type="spellStart"/>
      <w:r>
        <w:rPr>
          <w:rFonts w:ascii="Aparajita" w:eastAsia="Aparajita" w:hAnsi="Aparajita" w:cs="Aparajita"/>
          <w:i/>
        </w:rPr>
        <w:t>bhashas</w:t>
      </w:r>
      <w:proofErr w:type="spellEnd"/>
      <w:r>
        <w:rPr>
          <w:rFonts w:ascii="Aparajita" w:eastAsia="Aparajita" w:hAnsi="Aparajita" w:cs="Aparajita"/>
          <w:i/>
        </w:rPr>
        <w:t>.</w:t>
      </w:r>
      <w:r>
        <w:rPr>
          <w:rFonts w:ascii="Aparajita" w:eastAsia="Aparajita" w:hAnsi="Aparajita" w:cs="Aparajita"/>
        </w:rPr>
        <w:t xml:space="preserve"> </w:t>
      </w:r>
      <w:r>
        <w:rPr>
          <w:rFonts w:ascii="Aparajita" w:eastAsia="Aparajita" w:hAnsi="Aparajita" w:cs="Aparajita"/>
          <w:i/>
        </w:rPr>
        <w:t xml:space="preserve"> </w:t>
      </w:r>
    </w:p>
    <w:p w14:paraId="00000060" w14:textId="77777777" w:rsidR="00EE2640" w:rsidRDefault="00EE2640">
      <w:pPr>
        <w:rPr>
          <w:rFonts w:ascii="Aparajita" w:eastAsia="Aparajita" w:hAnsi="Aparajita" w:cs="Aparajita"/>
        </w:rPr>
      </w:pPr>
    </w:p>
    <w:p w14:paraId="00000061" w14:textId="77777777" w:rsidR="00EE2640" w:rsidRDefault="008D1DA9">
      <w:pPr>
        <w:rPr>
          <w:rFonts w:ascii="Aparajita" w:eastAsia="Aparajita" w:hAnsi="Aparajita" w:cs="Aparajita"/>
        </w:rPr>
      </w:pPr>
      <w:r>
        <w:rPr>
          <w:rFonts w:ascii="Aparajita" w:eastAsia="Aparajita" w:hAnsi="Aparajita" w:cs="Aparajita"/>
        </w:rPr>
        <w:t>This</w:t>
      </w:r>
      <w:sdt>
        <w:sdtPr>
          <w:tag w:val="goog_rdk_13"/>
          <w:id w:val="270823122"/>
        </w:sdtPr>
        <w:sdtEndPr/>
        <w:sdtContent>
          <w:ins w:id="13" w:author="Zachary Stella" w:date="2021-04-24T20:39:00Z">
            <w:r>
              <w:rPr>
                <w:rFonts w:ascii="Aparajita" w:eastAsia="Aparajita" w:hAnsi="Aparajita" w:cs="Aparajita"/>
              </w:rPr>
              <w:t xml:space="preserve"> paper</w:t>
            </w:r>
          </w:ins>
        </w:sdtContent>
      </w:sdt>
      <w:r>
        <w:rPr>
          <w:rFonts w:ascii="Aparajita" w:eastAsia="Aparajita" w:hAnsi="Aparajita" w:cs="Aparajita"/>
        </w:rPr>
        <w:t xml:space="preserve"> does not mean to invalidate the use of English, or make a call to replace it with the </w:t>
      </w:r>
      <w:proofErr w:type="spellStart"/>
      <w:r>
        <w:rPr>
          <w:rFonts w:ascii="Aparajita" w:eastAsia="Aparajita" w:hAnsi="Aparajita" w:cs="Aparajita"/>
          <w:i/>
        </w:rPr>
        <w:t>bhash</w:t>
      </w:r>
      <w:r>
        <w:rPr>
          <w:rFonts w:ascii="Aparajita" w:eastAsia="Aparajita" w:hAnsi="Aparajita" w:cs="Aparajita"/>
          <w:i/>
        </w:rPr>
        <w:t>as</w:t>
      </w:r>
      <w:proofErr w:type="spellEnd"/>
      <w:r>
        <w:rPr>
          <w:rFonts w:ascii="Aparajita" w:eastAsia="Aparajita" w:hAnsi="Aparajita" w:cs="Aparajita"/>
        </w:rPr>
        <w:t xml:space="preserve">. This is to lay the foundation of how </w:t>
      </w:r>
      <w:proofErr w:type="spellStart"/>
      <w:r>
        <w:rPr>
          <w:rFonts w:ascii="Aparajita" w:eastAsia="Aparajita" w:hAnsi="Aparajita" w:cs="Aparajita"/>
          <w:i/>
        </w:rPr>
        <w:t>bhashas</w:t>
      </w:r>
      <w:proofErr w:type="spellEnd"/>
      <w:r>
        <w:rPr>
          <w:rFonts w:ascii="Aparajita" w:eastAsia="Aparajita" w:hAnsi="Aparajita" w:cs="Aparajita"/>
          <w:i/>
        </w:rPr>
        <w:t xml:space="preserve"> </w:t>
      </w:r>
      <w:r>
        <w:rPr>
          <w:rFonts w:ascii="Aparajita" w:eastAsia="Aparajita" w:hAnsi="Aparajita" w:cs="Aparajita"/>
        </w:rPr>
        <w:t xml:space="preserve">have been erased </w:t>
      </w:r>
      <w:sdt>
        <w:sdtPr>
          <w:tag w:val="goog_rdk_14"/>
          <w:id w:val="-1107505013"/>
        </w:sdtPr>
        <w:sdtEndPr/>
        <w:sdtContent>
          <w:ins w:id="14" w:author="Zachary Stella" w:date="2021-04-24T20:39:00Z">
            <w:r>
              <w:rPr>
                <w:rFonts w:ascii="Aparajita" w:eastAsia="Aparajita" w:hAnsi="Aparajita" w:cs="Aparajita"/>
              </w:rPr>
              <w:t>by</w:t>
            </w:r>
          </w:ins>
        </w:sdtContent>
      </w:sdt>
      <w:r>
        <w:rPr>
          <w:rFonts w:ascii="Aparajita" w:eastAsia="Aparajita" w:hAnsi="Aparajita" w:cs="Aparajita"/>
        </w:rPr>
        <w:t xml:space="preserve"> leisurely reading habits of the urban elite – in a metropolis like Mumbai where people come from all over India, one would be hard pressed to find a non-English book in most bookstores. </w:t>
      </w:r>
    </w:p>
    <w:p w14:paraId="00000062" w14:textId="77777777" w:rsidR="00EE2640" w:rsidRDefault="00EE2640">
      <w:pPr>
        <w:rPr>
          <w:rFonts w:ascii="Aparajita" w:eastAsia="Aparajita" w:hAnsi="Aparajita" w:cs="Aparajita"/>
        </w:rPr>
      </w:pPr>
    </w:p>
    <w:p w14:paraId="00000063" w14:textId="77777777" w:rsidR="00EE2640" w:rsidRDefault="008D1DA9">
      <w:pPr>
        <w:rPr>
          <w:rFonts w:ascii="Aparajita" w:eastAsia="Aparajita" w:hAnsi="Aparajita" w:cs="Aparajita"/>
        </w:rPr>
      </w:pPr>
      <w:r>
        <w:rPr>
          <w:rFonts w:ascii="Aparajita" w:eastAsia="Aparajita" w:hAnsi="Aparajita" w:cs="Aparajita"/>
        </w:rPr>
        <w:t xml:space="preserve">Several works cited in this paper, most prominently </w:t>
      </w:r>
      <w:proofErr w:type="spellStart"/>
      <w:r>
        <w:rPr>
          <w:rFonts w:ascii="Aparajita" w:eastAsia="Aparajita" w:hAnsi="Aparajita" w:cs="Aparajita"/>
        </w:rPr>
        <w:t>Ananthamurthy</w:t>
      </w:r>
      <w:proofErr w:type="spellEnd"/>
      <w:r>
        <w:rPr>
          <w:rFonts w:ascii="Aparajita" w:eastAsia="Aparajita" w:hAnsi="Aparajita" w:cs="Aparajita"/>
        </w:rPr>
        <w:t xml:space="preserve">, </w:t>
      </w:r>
      <w:r>
        <w:rPr>
          <w:rFonts w:ascii="Aparajita" w:eastAsia="Aparajita" w:hAnsi="Aparajita" w:cs="Aparajita"/>
        </w:rPr>
        <w:t xml:space="preserve">2015 </w:t>
      </w:r>
      <w:r>
        <w:rPr>
          <w:vertAlign w:val="superscript"/>
        </w:rPr>
        <w:footnoteReference w:id="7"/>
      </w:r>
      <w:r>
        <w:rPr>
          <w:rFonts w:ascii="Aparajita" w:eastAsia="Aparajita" w:hAnsi="Aparajita" w:cs="Aparajita"/>
        </w:rPr>
        <w:t xml:space="preserve"> and Singh and </w:t>
      </w:r>
      <w:proofErr w:type="spellStart"/>
      <w:r>
        <w:rPr>
          <w:rFonts w:ascii="Aparajita" w:eastAsia="Aparajita" w:hAnsi="Aparajita" w:cs="Aparajita"/>
        </w:rPr>
        <w:t>Iyer</w:t>
      </w:r>
      <w:proofErr w:type="spellEnd"/>
      <w:r>
        <w:rPr>
          <w:rFonts w:ascii="Aparajita" w:eastAsia="Aparajita" w:hAnsi="Aparajita" w:cs="Aparajita"/>
        </w:rPr>
        <w:t xml:space="preserve">, 2016 </w:t>
      </w:r>
      <w:r>
        <w:rPr>
          <w:vertAlign w:val="superscript"/>
        </w:rPr>
        <w:footnoteReference w:id="8"/>
      </w:r>
      <w:r>
        <w:rPr>
          <w:rFonts w:ascii="Aparajita" w:eastAsia="Aparajita" w:hAnsi="Aparajita" w:cs="Aparajita"/>
        </w:rPr>
        <w:t xml:space="preserve"> spell out this </w:t>
      </w:r>
      <w:sdt>
        <w:sdtPr>
          <w:tag w:val="goog_rdk_15"/>
          <w:id w:val="-1209729153"/>
        </w:sdtPr>
        <w:sdtEndPr/>
        <w:sdtContent>
          <w:commentRangeStart w:id="15"/>
        </w:sdtContent>
      </w:sdt>
      <w:r>
        <w:rPr>
          <w:rFonts w:ascii="Aparajita" w:eastAsia="Aparajita" w:hAnsi="Aparajita" w:cs="Aparajita"/>
        </w:rPr>
        <w:t xml:space="preserve">phenomenon - of erasure of </w:t>
      </w:r>
      <w:sdt>
        <w:sdtPr>
          <w:tag w:val="goog_rdk_16"/>
          <w:id w:val="578253542"/>
        </w:sdtPr>
        <w:sdtEndPr/>
        <w:sdtContent>
          <w:commentRangeStart w:id="16"/>
        </w:sdtContent>
      </w:sdt>
      <w:r>
        <w:rPr>
          <w:rFonts w:ascii="Aparajita" w:eastAsia="Aparajita" w:hAnsi="Aparajita" w:cs="Aparajita"/>
        </w:rPr>
        <w:t>Indian</w:t>
      </w:r>
      <w:r>
        <w:t xml:space="preserve"> </w:t>
      </w:r>
      <w:r>
        <w:rPr>
          <w:rFonts w:ascii="Aparajita" w:eastAsia="Aparajita" w:hAnsi="Aparajita" w:cs="Aparajita"/>
        </w:rPr>
        <w:t>languages</w:t>
      </w:r>
      <w:commentRangeEnd w:id="16"/>
      <w:r>
        <w:commentReference w:id="16"/>
      </w:r>
      <w:r>
        <w:rPr>
          <w:rFonts w:ascii="Aparajita" w:eastAsia="Aparajita" w:hAnsi="Aparajita" w:cs="Aparajita"/>
        </w:rPr>
        <w:t xml:space="preserve"> and the struggles of the </w:t>
      </w:r>
      <w:r>
        <w:rPr>
          <w:rFonts w:ascii="Aparajita" w:eastAsia="Aparajita" w:hAnsi="Aparajita" w:cs="Aparajita"/>
          <w:i/>
        </w:rPr>
        <w:t xml:space="preserve">bhasha </w:t>
      </w:r>
      <w:r>
        <w:rPr>
          <w:rFonts w:ascii="Aparajita" w:eastAsia="Aparajita" w:hAnsi="Aparajita" w:cs="Aparajita"/>
        </w:rPr>
        <w:t xml:space="preserve">writer to find a place in cultural discussions on the national and global scale - much more eloquently. </w:t>
      </w:r>
      <w:commentRangeEnd w:id="15"/>
      <w:r>
        <w:commentReference w:id="15"/>
      </w:r>
    </w:p>
    <w:p w14:paraId="00000064" w14:textId="77777777" w:rsidR="00EE2640" w:rsidRDefault="00EE2640">
      <w:pPr>
        <w:rPr>
          <w:rFonts w:ascii="Aparajita" w:eastAsia="Aparajita" w:hAnsi="Aparajita" w:cs="Aparajita"/>
        </w:rPr>
      </w:pPr>
    </w:p>
    <w:p w14:paraId="00000065" w14:textId="77777777" w:rsidR="00EE2640" w:rsidRDefault="008D1DA9">
      <w:pPr>
        <w:rPr>
          <w:rFonts w:ascii="Aparajita" w:eastAsia="Aparajita" w:hAnsi="Aparajita" w:cs="Aparajita"/>
        </w:rPr>
      </w:pPr>
      <w:r>
        <w:rPr>
          <w:rFonts w:ascii="Aparajita" w:eastAsia="Aparajita" w:hAnsi="Aparajita" w:cs="Aparajita"/>
        </w:rPr>
        <w:t>Eventually, t</w:t>
      </w:r>
      <w:r>
        <w:rPr>
          <w:rFonts w:ascii="Aparajita" w:eastAsia="Aparajita" w:hAnsi="Aparajita" w:cs="Aparajita"/>
        </w:rPr>
        <w:t>he number of writers writing in English grew – a strategic move on the part of writers, to shrug off their regional (related to language and state) identities – and the situation has come to be that to be recognized nationally, or globally, an Indian write</w:t>
      </w:r>
      <w:r>
        <w:rPr>
          <w:rFonts w:ascii="Aparajita" w:eastAsia="Aparajita" w:hAnsi="Aparajita" w:cs="Aparajita"/>
        </w:rPr>
        <w:t xml:space="preserve">r must write or be translated into English </w:t>
      </w:r>
      <w:r>
        <w:rPr>
          <w:vertAlign w:val="superscript"/>
        </w:rPr>
        <w:footnoteReference w:id="9"/>
      </w:r>
      <w:r>
        <w:rPr>
          <w:rFonts w:ascii="Aparajita" w:eastAsia="Aparajita" w:hAnsi="Aparajita" w:cs="Aparajita"/>
        </w:rPr>
        <w:t xml:space="preserve">. </w:t>
      </w:r>
    </w:p>
    <w:p w14:paraId="00000066" w14:textId="77777777" w:rsidR="00EE2640" w:rsidRDefault="00EE2640">
      <w:pPr>
        <w:rPr>
          <w:rFonts w:ascii="Aparajita" w:eastAsia="Aparajita" w:hAnsi="Aparajita" w:cs="Aparajita"/>
        </w:rPr>
      </w:pPr>
    </w:p>
    <w:p w14:paraId="00000067" w14:textId="77777777" w:rsidR="00EE2640" w:rsidRDefault="008D1DA9">
      <w:pPr>
        <w:pStyle w:val="Heading3"/>
        <w:ind w:firstLine="720"/>
      </w:pPr>
      <w:r>
        <w:t xml:space="preserve">On the digital </w:t>
      </w:r>
    </w:p>
    <w:p w14:paraId="00000068" w14:textId="77777777" w:rsidR="00EE2640" w:rsidRDefault="00EE2640">
      <w:pPr>
        <w:rPr>
          <w:rFonts w:ascii="Aparajita" w:eastAsia="Aparajita" w:hAnsi="Aparajita" w:cs="Aparajita"/>
        </w:rPr>
      </w:pPr>
    </w:p>
    <w:p w14:paraId="00000069" w14:textId="77777777" w:rsidR="00EE2640" w:rsidRDefault="008D1DA9">
      <w:pPr>
        <w:rPr>
          <w:rFonts w:ascii="Aparajita" w:eastAsia="Aparajita" w:hAnsi="Aparajita" w:cs="Aparajita"/>
        </w:rPr>
      </w:pPr>
      <w:r>
        <w:rPr>
          <w:rFonts w:ascii="Aparajita" w:eastAsia="Aparajita" w:hAnsi="Aparajita" w:cs="Aparajita"/>
        </w:rPr>
        <w:t xml:space="preserve">If you run a search for ‘Indian authors’ on Google, which, as a </w:t>
      </w:r>
      <w:sdt>
        <w:sdtPr>
          <w:tag w:val="goog_rdk_17"/>
          <w:id w:val="-1806384254"/>
        </w:sdtPr>
        <w:sdtEndPr/>
        <w:sdtContent>
          <w:commentRangeStart w:id="17"/>
        </w:sdtContent>
      </w:sdt>
      <w:r>
        <w:rPr>
          <w:rFonts w:ascii="Aparajita" w:eastAsia="Aparajita" w:hAnsi="Aparajita" w:cs="Aparajita"/>
        </w:rPr>
        <w:t>“prevailing tool for searching for information, has the power to shape as well as diminish understanding of subjects like In</w:t>
      </w:r>
      <w:r>
        <w:rPr>
          <w:rFonts w:ascii="Aparajita" w:eastAsia="Aparajita" w:hAnsi="Aparajita" w:cs="Aparajita"/>
        </w:rPr>
        <w:t>dian Literature”</w:t>
      </w:r>
      <w:commentRangeEnd w:id="17"/>
      <w:r>
        <w:commentReference w:id="17"/>
      </w:r>
      <w:r>
        <w:rPr>
          <w:rFonts w:ascii="Aparajita" w:eastAsia="Aparajita" w:hAnsi="Aparajita" w:cs="Aparajita"/>
        </w:rPr>
        <w:t xml:space="preserve"> </w:t>
      </w:r>
      <w:r>
        <w:rPr>
          <w:rFonts w:ascii="Aparajita" w:eastAsia="Aparajita" w:hAnsi="Aparajita" w:cs="Aparajita"/>
          <w:vertAlign w:val="superscript"/>
        </w:rPr>
        <w:footnoteReference w:id="10"/>
      </w:r>
      <w:r>
        <w:rPr>
          <w:rFonts w:ascii="Aparajita" w:eastAsia="Aparajita" w:hAnsi="Aparajita" w:cs="Aparajita"/>
        </w:rPr>
        <w:t xml:space="preserve">, the panels show the following authors. </w:t>
      </w:r>
    </w:p>
    <w:p w14:paraId="0000006A" w14:textId="77777777" w:rsidR="00EE2640" w:rsidRDefault="008D1DA9">
      <w:pPr>
        <w:keepNext/>
      </w:pPr>
      <w:r>
        <w:rPr>
          <w:rFonts w:ascii="Aparajita" w:eastAsia="Aparajita" w:hAnsi="Aparajita" w:cs="Aparajita"/>
          <w:noProof/>
        </w:rPr>
        <w:lastRenderedPageBreak/>
        <w:drawing>
          <wp:inline distT="0" distB="0" distL="0" distR="0" wp14:anchorId="05521196" wp14:editId="38794910">
            <wp:extent cx="5943600" cy="1181735"/>
            <wp:effectExtent l="0" t="0" r="0" b="0"/>
            <wp:docPr id="4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1"/>
                    <a:srcRect/>
                    <a:stretch>
                      <a:fillRect/>
                    </a:stretch>
                  </pic:blipFill>
                  <pic:spPr>
                    <a:xfrm>
                      <a:off x="0" y="0"/>
                      <a:ext cx="5943600" cy="1181735"/>
                    </a:xfrm>
                    <a:prstGeom prst="rect">
                      <a:avLst/>
                    </a:prstGeom>
                    <a:ln/>
                  </pic:spPr>
                </pic:pic>
              </a:graphicData>
            </a:graphic>
          </wp:inline>
        </w:drawing>
      </w:r>
    </w:p>
    <w:p w14:paraId="0000006B" w14:textId="77777777" w:rsidR="00EE2640" w:rsidRDefault="008D1DA9">
      <w:pPr>
        <w:pBdr>
          <w:top w:val="nil"/>
          <w:left w:val="nil"/>
          <w:bottom w:val="nil"/>
          <w:right w:val="nil"/>
          <w:between w:val="nil"/>
        </w:pBdr>
        <w:spacing w:after="200"/>
        <w:rPr>
          <w:i/>
          <w:color w:val="44546A"/>
          <w:sz w:val="18"/>
          <w:szCs w:val="18"/>
        </w:rPr>
      </w:pPr>
      <w:r>
        <w:rPr>
          <w:i/>
          <w:color w:val="44546A"/>
          <w:sz w:val="18"/>
          <w:szCs w:val="18"/>
        </w:rPr>
        <w:t>Figure 1. Screenshot taken on April 17, 2021, 1:00 AM CST</w:t>
      </w:r>
    </w:p>
    <w:p w14:paraId="0000006C" w14:textId="77777777" w:rsidR="00EE2640" w:rsidRDefault="008D1DA9">
      <w:pPr>
        <w:keepNext/>
      </w:pPr>
      <w:r>
        <w:rPr>
          <w:rFonts w:ascii="Aparajita" w:eastAsia="Aparajita" w:hAnsi="Aparajita" w:cs="Aparajita"/>
          <w:noProof/>
        </w:rPr>
        <w:drawing>
          <wp:inline distT="0" distB="0" distL="0" distR="0" wp14:anchorId="1FF4ACAD" wp14:editId="089135BA">
            <wp:extent cx="5943600" cy="1786890"/>
            <wp:effectExtent l="0" t="0" r="0" b="0"/>
            <wp:docPr id="4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2"/>
                    <a:srcRect/>
                    <a:stretch>
                      <a:fillRect/>
                    </a:stretch>
                  </pic:blipFill>
                  <pic:spPr>
                    <a:xfrm>
                      <a:off x="0" y="0"/>
                      <a:ext cx="5943600" cy="1786890"/>
                    </a:xfrm>
                    <a:prstGeom prst="rect">
                      <a:avLst/>
                    </a:prstGeom>
                    <a:ln/>
                  </pic:spPr>
                </pic:pic>
              </a:graphicData>
            </a:graphic>
          </wp:inline>
        </w:drawing>
      </w:r>
    </w:p>
    <w:p w14:paraId="0000006D" w14:textId="77777777" w:rsidR="00EE2640" w:rsidRDefault="008D1DA9">
      <w:pPr>
        <w:pBdr>
          <w:top w:val="nil"/>
          <w:left w:val="nil"/>
          <w:bottom w:val="nil"/>
          <w:right w:val="nil"/>
          <w:between w:val="nil"/>
        </w:pBdr>
        <w:spacing w:after="200"/>
        <w:rPr>
          <w:i/>
          <w:color w:val="44546A"/>
          <w:sz w:val="18"/>
          <w:szCs w:val="18"/>
        </w:rPr>
      </w:pPr>
      <w:r>
        <w:rPr>
          <w:i/>
          <w:color w:val="44546A"/>
          <w:sz w:val="18"/>
          <w:szCs w:val="18"/>
        </w:rPr>
        <w:t>Figure 2. Screenshot taken on April 17, 2021, 1:00 AM CST</w:t>
      </w:r>
    </w:p>
    <w:p w14:paraId="0000006E" w14:textId="77777777" w:rsidR="00EE2640" w:rsidRDefault="008D1DA9">
      <w:pPr>
        <w:keepNext/>
      </w:pPr>
      <w:r>
        <w:rPr>
          <w:rFonts w:ascii="Aparajita" w:eastAsia="Aparajita" w:hAnsi="Aparajita" w:cs="Aparajita"/>
          <w:noProof/>
        </w:rPr>
        <w:drawing>
          <wp:inline distT="0" distB="0" distL="0" distR="0" wp14:anchorId="45C6E1FC" wp14:editId="79D849F9">
            <wp:extent cx="5943600" cy="1753870"/>
            <wp:effectExtent l="0" t="0" r="0" b="0"/>
            <wp:docPr id="4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3"/>
                    <a:srcRect/>
                    <a:stretch>
                      <a:fillRect/>
                    </a:stretch>
                  </pic:blipFill>
                  <pic:spPr>
                    <a:xfrm>
                      <a:off x="0" y="0"/>
                      <a:ext cx="5943600" cy="1753870"/>
                    </a:xfrm>
                    <a:prstGeom prst="rect">
                      <a:avLst/>
                    </a:prstGeom>
                    <a:ln/>
                  </pic:spPr>
                </pic:pic>
              </a:graphicData>
            </a:graphic>
          </wp:inline>
        </w:drawing>
      </w:r>
    </w:p>
    <w:p w14:paraId="0000006F" w14:textId="77777777" w:rsidR="00EE2640" w:rsidRDefault="008D1DA9">
      <w:pPr>
        <w:pBdr>
          <w:top w:val="nil"/>
          <w:left w:val="nil"/>
          <w:bottom w:val="nil"/>
          <w:right w:val="nil"/>
          <w:between w:val="nil"/>
        </w:pBdr>
        <w:spacing w:after="200"/>
        <w:rPr>
          <w:i/>
          <w:color w:val="44546A"/>
          <w:sz w:val="18"/>
          <w:szCs w:val="18"/>
        </w:rPr>
      </w:pPr>
      <w:r>
        <w:rPr>
          <w:i/>
          <w:color w:val="44546A"/>
          <w:sz w:val="18"/>
          <w:szCs w:val="18"/>
        </w:rPr>
        <w:t>Figure 3. Screenshot taken on April 17, 2021, 1:00 AM CST</w:t>
      </w:r>
    </w:p>
    <w:p w14:paraId="00000070" w14:textId="77777777" w:rsidR="00EE2640" w:rsidRDefault="008D1DA9">
      <w:pPr>
        <w:keepNext/>
      </w:pPr>
      <w:r>
        <w:rPr>
          <w:rFonts w:ascii="Aparajita" w:eastAsia="Aparajita" w:hAnsi="Aparajita" w:cs="Aparajita"/>
          <w:noProof/>
        </w:rPr>
        <w:drawing>
          <wp:inline distT="0" distB="0" distL="0" distR="0" wp14:anchorId="799AD5F5" wp14:editId="440F05A0">
            <wp:extent cx="5943600" cy="1720850"/>
            <wp:effectExtent l="0" t="0" r="0" b="0"/>
            <wp:docPr id="4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4"/>
                    <a:srcRect/>
                    <a:stretch>
                      <a:fillRect/>
                    </a:stretch>
                  </pic:blipFill>
                  <pic:spPr>
                    <a:xfrm>
                      <a:off x="0" y="0"/>
                      <a:ext cx="5943600" cy="1720850"/>
                    </a:xfrm>
                    <a:prstGeom prst="rect">
                      <a:avLst/>
                    </a:prstGeom>
                    <a:ln/>
                  </pic:spPr>
                </pic:pic>
              </a:graphicData>
            </a:graphic>
          </wp:inline>
        </w:drawing>
      </w:r>
    </w:p>
    <w:p w14:paraId="00000071" w14:textId="77777777" w:rsidR="00EE2640" w:rsidRDefault="008D1DA9">
      <w:pPr>
        <w:pBdr>
          <w:top w:val="nil"/>
          <w:left w:val="nil"/>
          <w:bottom w:val="nil"/>
          <w:right w:val="nil"/>
          <w:between w:val="nil"/>
        </w:pBdr>
        <w:spacing w:after="200"/>
        <w:rPr>
          <w:i/>
          <w:color w:val="44546A"/>
          <w:sz w:val="18"/>
          <w:szCs w:val="18"/>
        </w:rPr>
      </w:pPr>
      <w:r>
        <w:rPr>
          <w:i/>
          <w:color w:val="44546A"/>
          <w:sz w:val="18"/>
          <w:szCs w:val="18"/>
        </w:rPr>
        <w:t>Figure 4. Screenshot taken on April 17, 2021, 1:00 AM CST</w:t>
      </w:r>
    </w:p>
    <w:p w14:paraId="00000072" w14:textId="77777777" w:rsidR="00EE2640" w:rsidRDefault="008D1DA9">
      <w:pPr>
        <w:keepNext/>
      </w:pPr>
      <w:r>
        <w:rPr>
          <w:rFonts w:ascii="Aparajita" w:eastAsia="Aparajita" w:hAnsi="Aparajita" w:cs="Aparajita"/>
          <w:noProof/>
        </w:rPr>
        <w:lastRenderedPageBreak/>
        <w:drawing>
          <wp:inline distT="0" distB="0" distL="0" distR="0" wp14:anchorId="0F579B14" wp14:editId="2EE4FA7A">
            <wp:extent cx="5943600" cy="1713230"/>
            <wp:effectExtent l="0" t="0" r="0" b="0"/>
            <wp:docPr id="4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5"/>
                    <a:srcRect/>
                    <a:stretch>
                      <a:fillRect/>
                    </a:stretch>
                  </pic:blipFill>
                  <pic:spPr>
                    <a:xfrm>
                      <a:off x="0" y="0"/>
                      <a:ext cx="5943600" cy="1713230"/>
                    </a:xfrm>
                    <a:prstGeom prst="rect">
                      <a:avLst/>
                    </a:prstGeom>
                    <a:ln/>
                  </pic:spPr>
                </pic:pic>
              </a:graphicData>
            </a:graphic>
          </wp:inline>
        </w:drawing>
      </w:r>
    </w:p>
    <w:p w14:paraId="00000073" w14:textId="77777777" w:rsidR="00EE2640" w:rsidRDefault="008D1DA9">
      <w:pPr>
        <w:pBdr>
          <w:top w:val="nil"/>
          <w:left w:val="nil"/>
          <w:bottom w:val="nil"/>
          <w:right w:val="nil"/>
          <w:between w:val="nil"/>
        </w:pBdr>
        <w:spacing w:after="200"/>
        <w:rPr>
          <w:i/>
          <w:color w:val="44546A"/>
          <w:sz w:val="18"/>
          <w:szCs w:val="18"/>
        </w:rPr>
      </w:pPr>
      <w:r>
        <w:rPr>
          <w:i/>
          <w:color w:val="44546A"/>
          <w:sz w:val="18"/>
          <w:szCs w:val="18"/>
        </w:rPr>
        <w:t>Figure 5. Screenshot taken on April 17, 2021, 1:00 AM CST</w:t>
      </w:r>
    </w:p>
    <w:p w14:paraId="00000074" w14:textId="77777777" w:rsidR="00EE2640" w:rsidRDefault="008D1DA9">
      <w:pPr>
        <w:keepNext/>
      </w:pPr>
      <w:r>
        <w:rPr>
          <w:rFonts w:ascii="Aparajita" w:eastAsia="Aparajita" w:hAnsi="Aparajita" w:cs="Aparajita"/>
          <w:noProof/>
        </w:rPr>
        <w:drawing>
          <wp:inline distT="0" distB="0" distL="0" distR="0" wp14:anchorId="2169D43E" wp14:editId="740011A8">
            <wp:extent cx="5943600" cy="1699260"/>
            <wp:effectExtent l="0" t="0" r="0" b="0"/>
            <wp:docPr id="4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6"/>
                    <a:srcRect/>
                    <a:stretch>
                      <a:fillRect/>
                    </a:stretch>
                  </pic:blipFill>
                  <pic:spPr>
                    <a:xfrm>
                      <a:off x="0" y="0"/>
                      <a:ext cx="5943600" cy="1699260"/>
                    </a:xfrm>
                    <a:prstGeom prst="rect">
                      <a:avLst/>
                    </a:prstGeom>
                    <a:ln/>
                  </pic:spPr>
                </pic:pic>
              </a:graphicData>
            </a:graphic>
          </wp:inline>
        </w:drawing>
      </w:r>
      <w:r>
        <w:t xml:space="preserve"> </w:t>
      </w:r>
    </w:p>
    <w:p w14:paraId="00000075" w14:textId="77777777" w:rsidR="00EE2640" w:rsidRDefault="008D1DA9">
      <w:pPr>
        <w:pBdr>
          <w:top w:val="nil"/>
          <w:left w:val="nil"/>
          <w:bottom w:val="nil"/>
          <w:right w:val="nil"/>
          <w:between w:val="nil"/>
        </w:pBdr>
        <w:spacing w:after="200"/>
        <w:rPr>
          <w:i/>
          <w:color w:val="44546A"/>
          <w:sz w:val="18"/>
          <w:szCs w:val="18"/>
        </w:rPr>
      </w:pPr>
      <w:r>
        <w:rPr>
          <w:i/>
          <w:color w:val="44546A"/>
          <w:sz w:val="18"/>
          <w:szCs w:val="18"/>
        </w:rPr>
        <w:t>Figure 6. Screenshot taken on April 17, 2021, 1:00 AM CST</w:t>
      </w:r>
    </w:p>
    <w:p w14:paraId="00000076" w14:textId="77777777" w:rsidR="00EE2640" w:rsidRDefault="00EE2640"/>
    <w:p w14:paraId="00000077" w14:textId="77777777" w:rsidR="00EE2640" w:rsidRDefault="008D1DA9">
      <w:pPr>
        <w:rPr>
          <w:rFonts w:ascii="Aparajita" w:eastAsia="Aparajita" w:hAnsi="Aparajita" w:cs="Aparajita"/>
        </w:rPr>
      </w:pPr>
      <w:r>
        <w:rPr>
          <w:rFonts w:ascii="Aparajita" w:eastAsia="Aparajita" w:hAnsi="Aparajita" w:cs="Aparajita"/>
        </w:rPr>
        <w:t xml:space="preserve">All but five of </w:t>
      </w:r>
      <w:r>
        <w:rPr>
          <w:rFonts w:ascii="Aparajita" w:eastAsia="Aparajita" w:hAnsi="Aparajita" w:cs="Aparajita"/>
        </w:rPr>
        <w:t xml:space="preserve">these authors write originally in English, and others represent only three other languages. </w:t>
      </w:r>
    </w:p>
    <w:p w14:paraId="00000078" w14:textId="77777777" w:rsidR="00EE2640" w:rsidRDefault="00EE2640">
      <w:pPr>
        <w:rPr>
          <w:rFonts w:ascii="Aparajita" w:eastAsia="Aparajita" w:hAnsi="Aparajita" w:cs="Aparajita"/>
        </w:rPr>
      </w:pPr>
    </w:p>
    <w:p w14:paraId="00000079" w14:textId="77777777" w:rsidR="00EE2640" w:rsidRDefault="008D1DA9">
      <w:pPr>
        <w:rPr>
          <w:rFonts w:ascii="Aparajita" w:eastAsia="Aparajita" w:hAnsi="Aparajita" w:cs="Aparajita"/>
        </w:rPr>
      </w:pPr>
      <w:r>
        <w:rPr>
          <w:rFonts w:ascii="Aparajita" w:eastAsia="Aparajita" w:hAnsi="Aparajita" w:cs="Aparajita"/>
        </w:rPr>
        <w:t>The internet is an important site for reading culture at large today. I conducted a survey about reading habits for readers outside India. Of the 108 respondents,</w:t>
      </w:r>
      <w:r>
        <w:rPr>
          <w:rFonts w:ascii="Aparajita" w:eastAsia="Aparajita" w:hAnsi="Aparajita" w:cs="Aparajita"/>
        </w:rPr>
        <w:t xml:space="preserve"> 50 voted that they discover books through ‘Booklists’ online, 34 via ‘Instagram’, 45 via ‘Bookstores’, and 20 answered ‘Goodreads’ (as part of the ‘Other’ option). A similar survey was conducted for Indian readers, and for the same question, 69 of the 161</w:t>
      </w:r>
      <w:r>
        <w:rPr>
          <w:rFonts w:ascii="Aparajita" w:eastAsia="Aparajita" w:hAnsi="Aparajita" w:cs="Aparajita"/>
        </w:rPr>
        <w:t xml:space="preserve"> respondents chose ‘Booklists online’, 48 chose ‘Instagram’, ‘56’ chose Bookstores, and 48 answered to ‘What’s in the news in general’. </w:t>
      </w:r>
    </w:p>
    <w:p w14:paraId="0000007A" w14:textId="77777777" w:rsidR="00EE2640" w:rsidRDefault="00EE2640">
      <w:pPr>
        <w:rPr>
          <w:rFonts w:ascii="Aparajita" w:eastAsia="Aparajita" w:hAnsi="Aparajita" w:cs="Aparajita"/>
        </w:rPr>
      </w:pPr>
    </w:p>
    <w:p w14:paraId="0000007B" w14:textId="77777777" w:rsidR="00EE2640" w:rsidRDefault="008D1DA9">
      <w:pPr>
        <w:rPr>
          <w:rFonts w:ascii="Aparajita" w:eastAsia="Aparajita" w:hAnsi="Aparajita" w:cs="Aparajita"/>
        </w:rPr>
      </w:pPr>
      <w:r>
        <w:rPr>
          <w:rFonts w:ascii="Aparajita" w:eastAsia="Aparajita" w:hAnsi="Aparajita" w:cs="Aparajita"/>
        </w:rPr>
        <w:t xml:space="preserve">When I conducted the survey of Indian readers, I included questions at the intersection of reading and languages. 110 </w:t>
      </w:r>
      <w:r>
        <w:rPr>
          <w:rFonts w:ascii="Aparajita" w:eastAsia="Aparajita" w:hAnsi="Aparajita" w:cs="Aparajita"/>
        </w:rPr>
        <w:t>respondents read for leisure at least once a week. 123 respondents speak two or more Indian languages (with 17 speaking more than four Indian languages), but only 28 of them read in a language besides English within a week. When asked the main reason for n</w:t>
      </w:r>
      <w:r>
        <w:rPr>
          <w:rFonts w:ascii="Aparajita" w:eastAsia="Aparajita" w:hAnsi="Aparajita" w:cs="Aparajita"/>
        </w:rPr>
        <w:t>ot reading more often in their mother tongues, 50 of them opted for the option “I see only English online, don’t really come across it in daily browsing.” The second-most picked answer was “I am much slower in reading in anything besides English”, picked b</w:t>
      </w:r>
      <w:r>
        <w:rPr>
          <w:rFonts w:ascii="Aparajita" w:eastAsia="Aparajita" w:hAnsi="Aparajita" w:cs="Aparajita"/>
        </w:rPr>
        <w:t xml:space="preserve">y 54 respondents. Some answers in the ‘Other’ box, talked about how non-English stories were not easily available outside their home state, or online. </w:t>
      </w:r>
    </w:p>
    <w:p w14:paraId="0000007C" w14:textId="77777777" w:rsidR="00EE2640" w:rsidRDefault="00EE2640">
      <w:pPr>
        <w:rPr>
          <w:rFonts w:ascii="Aparajita" w:eastAsia="Aparajita" w:hAnsi="Aparajita" w:cs="Aparajita"/>
        </w:rPr>
      </w:pPr>
    </w:p>
    <w:p w14:paraId="0000007D" w14:textId="77777777" w:rsidR="00EE2640" w:rsidRDefault="008D1DA9">
      <w:pPr>
        <w:rPr>
          <w:rFonts w:ascii="Aparajita" w:eastAsia="Aparajita" w:hAnsi="Aparajita" w:cs="Aparajita"/>
        </w:rPr>
      </w:pPr>
      <w:r>
        <w:rPr>
          <w:rFonts w:ascii="Aparajita" w:eastAsia="Aparajita" w:hAnsi="Aparajita" w:cs="Aparajita"/>
        </w:rPr>
        <w:t>So while readers are using Internet, the internet itself does not reflect the diversity of the language</w:t>
      </w:r>
      <w:r>
        <w:rPr>
          <w:rFonts w:ascii="Aparajita" w:eastAsia="Aparajita" w:hAnsi="Aparajita" w:cs="Aparajita"/>
        </w:rPr>
        <w:t xml:space="preserve">s that these readers represent. </w:t>
      </w:r>
    </w:p>
    <w:p w14:paraId="0000007E" w14:textId="77777777" w:rsidR="00EE2640" w:rsidRDefault="00EE2640">
      <w:pPr>
        <w:rPr>
          <w:rFonts w:ascii="Aparajita" w:eastAsia="Aparajita" w:hAnsi="Aparajita" w:cs="Aparajita"/>
        </w:rPr>
      </w:pPr>
    </w:p>
    <w:p w14:paraId="0000007F" w14:textId="77777777" w:rsidR="00EE2640" w:rsidRDefault="008D1DA9">
      <w:pPr>
        <w:rPr>
          <w:rFonts w:ascii="Aparajita" w:eastAsia="Aparajita" w:hAnsi="Aparajita" w:cs="Aparajita"/>
        </w:rPr>
      </w:pPr>
      <w:r>
        <w:rPr>
          <w:rFonts w:ascii="Aparajita" w:eastAsia="Aparajita" w:hAnsi="Aparajita" w:cs="Aparajita"/>
        </w:rPr>
        <w:t xml:space="preserve">Let’s head to Goodreads – where under the ‘Explore section’ for Indian literature, the following two images are the first encounters: </w:t>
      </w:r>
    </w:p>
    <w:p w14:paraId="00000080" w14:textId="77777777" w:rsidR="00EE2640" w:rsidRDefault="008D1DA9">
      <w:pPr>
        <w:rPr>
          <w:rFonts w:ascii="Aparajita" w:eastAsia="Aparajita" w:hAnsi="Aparajita" w:cs="Aparajita"/>
        </w:rPr>
      </w:pPr>
      <w:r>
        <w:rPr>
          <w:rFonts w:ascii="Aparajita" w:eastAsia="Aparajita" w:hAnsi="Aparajita" w:cs="Aparajita"/>
          <w:noProof/>
        </w:rPr>
        <w:lastRenderedPageBreak/>
        <w:drawing>
          <wp:inline distT="0" distB="0" distL="0" distR="0" wp14:anchorId="41B250A5" wp14:editId="70CC9218">
            <wp:extent cx="2913209" cy="2893290"/>
            <wp:effectExtent l="0" t="0" r="0" b="0"/>
            <wp:docPr id="4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7"/>
                    <a:srcRect/>
                    <a:stretch>
                      <a:fillRect/>
                    </a:stretch>
                  </pic:blipFill>
                  <pic:spPr>
                    <a:xfrm>
                      <a:off x="0" y="0"/>
                      <a:ext cx="2913209" cy="2893290"/>
                    </a:xfrm>
                    <a:prstGeom prst="rect">
                      <a:avLst/>
                    </a:prstGeom>
                    <a:ln/>
                  </pic:spPr>
                </pic:pic>
              </a:graphicData>
            </a:graphic>
          </wp:inline>
        </w:drawing>
      </w:r>
    </w:p>
    <w:p w14:paraId="00000081" w14:textId="77777777" w:rsidR="00EE2640" w:rsidRDefault="00EE2640">
      <w:pPr>
        <w:rPr>
          <w:rFonts w:ascii="Aparajita" w:eastAsia="Aparajita" w:hAnsi="Aparajita" w:cs="Aparajita"/>
        </w:rPr>
      </w:pPr>
    </w:p>
    <w:p w14:paraId="00000082" w14:textId="77777777" w:rsidR="00EE2640" w:rsidRDefault="00EE2640">
      <w:pPr>
        <w:rPr>
          <w:rFonts w:ascii="Aparajita" w:eastAsia="Aparajita" w:hAnsi="Aparajita" w:cs="Aparajita"/>
        </w:rPr>
      </w:pPr>
    </w:p>
    <w:p w14:paraId="00000083" w14:textId="77777777" w:rsidR="00EE2640" w:rsidRDefault="008D1DA9">
      <w:pPr>
        <w:rPr>
          <w:rFonts w:ascii="Aparajita" w:eastAsia="Aparajita" w:hAnsi="Aparajita" w:cs="Aparajita"/>
        </w:rPr>
      </w:pPr>
      <w:r>
        <w:rPr>
          <w:rFonts w:ascii="Aparajita" w:eastAsia="Aparajita" w:hAnsi="Aparajita" w:cs="Aparajita"/>
          <w:noProof/>
        </w:rPr>
        <w:drawing>
          <wp:inline distT="0" distB="0" distL="0" distR="0" wp14:anchorId="730D9FD9" wp14:editId="6CBA2EDB">
            <wp:extent cx="3613967" cy="3503154"/>
            <wp:effectExtent l="0" t="0" r="0" b="0"/>
            <wp:docPr id="4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8"/>
                    <a:srcRect/>
                    <a:stretch>
                      <a:fillRect/>
                    </a:stretch>
                  </pic:blipFill>
                  <pic:spPr>
                    <a:xfrm>
                      <a:off x="0" y="0"/>
                      <a:ext cx="3613967" cy="3503154"/>
                    </a:xfrm>
                    <a:prstGeom prst="rect">
                      <a:avLst/>
                    </a:prstGeom>
                    <a:ln/>
                  </pic:spPr>
                </pic:pic>
              </a:graphicData>
            </a:graphic>
          </wp:inline>
        </w:drawing>
      </w:r>
    </w:p>
    <w:p w14:paraId="00000084" w14:textId="77777777" w:rsidR="00EE2640" w:rsidRDefault="00EE2640">
      <w:pPr>
        <w:rPr>
          <w:rFonts w:ascii="Aparajita" w:eastAsia="Aparajita" w:hAnsi="Aparajita" w:cs="Aparajita"/>
        </w:rPr>
      </w:pPr>
    </w:p>
    <w:p w14:paraId="00000085" w14:textId="77777777" w:rsidR="00EE2640" w:rsidRDefault="00EE2640">
      <w:pPr>
        <w:rPr>
          <w:rFonts w:ascii="Aparajita" w:eastAsia="Aparajita" w:hAnsi="Aparajita" w:cs="Aparajita"/>
        </w:rPr>
      </w:pPr>
    </w:p>
    <w:p w14:paraId="00000086" w14:textId="77777777" w:rsidR="00EE2640" w:rsidRDefault="008D1DA9">
      <w:pPr>
        <w:rPr>
          <w:rFonts w:ascii="Aparajita" w:eastAsia="Aparajita" w:hAnsi="Aparajita" w:cs="Aparajita"/>
        </w:rPr>
      </w:pPr>
      <w:r>
        <w:rPr>
          <w:rFonts w:ascii="Aparajita" w:eastAsia="Aparajita" w:hAnsi="Aparajita" w:cs="Aparajita"/>
        </w:rPr>
        <w:t xml:space="preserve">Again, the same story. The first impression is that when one looks for Indian writing, one only sees writing in English. If you look into the ‘Indian Literature’ shelf on Goodreads </w:t>
      </w:r>
      <w:r>
        <w:rPr>
          <w:vertAlign w:val="superscript"/>
        </w:rPr>
        <w:footnoteReference w:id="11"/>
      </w:r>
      <w:r>
        <w:rPr>
          <w:rFonts w:ascii="Aparajita" w:eastAsia="Aparajita" w:hAnsi="Aparajita" w:cs="Aparajita"/>
        </w:rPr>
        <w:t xml:space="preserve">, there are 26,000+ books included. On the first three pages, </w:t>
      </w:r>
      <w:r>
        <w:rPr>
          <w:rFonts w:ascii="Aparajita" w:eastAsia="Aparajita" w:hAnsi="Aparajita" w:cs="Aparajita"/>
        </w:rPr>
        <w:lastRenderedPageBreak/>
        <w:t>there are f</w:t>
      </w:r>
      <w:r>
        <w:rPr>
          <w:rFonts w:ascii="Aparajita" w:eastAsia="Aparajita" w:hAnsi="Aparajita" w:cs="Aparajita"/>
        </w:rPr>
        <w:t>our books in not-English, and they are in Hindi. While subsequent pages do have a select few titles in Kannada, Malayalam, Odia, Marathi, their percentage is miniscule.</w:t>
      </w:r>
    </w:p>
    <w:p w14:paraId="00000087" w14:textId="77777777" w:rsidR="00EE2640" w:rsidRDefault="00EE2640">
      <w:pPr>
        <w:rPr>
          <w:rFonts w:ascii="Aparajita" w:eastAsia="Aparajita" w:hAnsi="Aparajita" w:cs="Aparajita"/>
        </w:rPr>
      </w:pPr>
    </w:p>
    <w:p w14:paraId="00000088" w14:textId="77777777" w:rsidR="00EE2640" w:rsidRDefault="008D1DA9">
      <w:pPr>
        <w:rPr>
          <w:rFonts w:ascii="Aparajita" w:eastAsia="Aparajita" w:hAnsi="Aparajita" w:cs="Aparajita"/>
        </w:rPr>
      </w:pPr>
      <w:r>
        <w:rPr>
          <w:rFonts w:ascii="Aparajita" w:eastAsia="Aparajita" w:hAnsi="Aparajita" w:cs="Aparajita"/>
        </w:rPr>
        <w:t xml:space="preserve">The </w:t>
      </w:r>
      <w:r>
        <w:rPr>
          <w:rFonts w:ascii="Aparajita" w:eastAsia="Aparajita" w:hAnsi="Aparajita" w:cs="Aparajita"/>
          <w:i/>
        </w:rPr>
        <w:t>de facto</w:t>
      </w:r>
      <w:r>
        <w:rPr>
          <w:rFonts w:ascii="Aparajita" w:eastAsia="Aparajita" w:hAnsi="Aparajita" w:cs="Aparajita"/>
        </w:rPr>
        <w:t xml:space="preserve"> association of Indian writer as Indian writer in English is shown even in</w:t>
      </w:r>
      <w:r>
        <w:rPr>
          <w:rFonts w:ascii="Aparajita" w:eastAsia="Aparajita" w:hAnsi="Aparajita" w:cs="Aparajita"/>
        </w:rPr>
        <w:t xml:space="preserve"> the language of Wikipedia entries on </w:t>
      </w:r>
      <w:r>
        <w:rPr>
          <w:rFonts w:ascii="Aparajita" w:eastAsia="Aparajita" w:hAnsi="Aparajita" w:cs="Aparajita"/>
          <w:i/>
        </w:rPr>
        <w:t xml:space="preserve">bhasha </w:t>
      </w:r>
      <w:r>
        <w:rPr>
          <w:rFonts w:ascii="Aparajita" w:eastAsia="Aparajita" w:hAnsi="Aparajita" w:cs="Aparajita"/>
        </w:rPr>
        <w:t>authors. An Indian writer writing in Marathi is describe as a “Marathi writer”</w:t>
      </w:r>
      <w:r>
        <w:rPr>
          <w:vertAlign w:val="superscript"/>
        </w:rPr>
        <w:footnoteReference w:id="12"/>
      </w:r>
      <w:r>
        <w:rPr>
          <w:rFonts w:ascii="Aparajita" w:eastAsia="Aparajita" w:hAnsi="Aparajita" w:cs="Aparajita"/>
        </w:rPr>
        <w:t xml:space="preserve"> but an Indian writer writing in English is described simply as “Indian writer”. </w:t>
      </w:r>
    </w:p>
    <w:p w14:paraId="00000089" w14:textId="77777777" w:rsidR="00EE2640" w:rsidRDefault="00EE2640">
      <w:pPr>
        <w:rPr>
          <w:rFonts w:ascii="Aparajita" w:eastAsia="Aparajita" w:hAnsi="Aparajita" w:cs="Aparajita"/>
        </w:rPr>
      </w:pPr>
    </w:p>
    <w:p w14:paraId="0000008A" w14:textId="77777777" w:rsidR="00EE2640" w:rsidRDefault="008D1DA9">
      <w:pPr>
        <w:rPr>
          <w:rFonts w:ascii="Aparajita" w:eastAsia="Aparajita" w:hAnsi="Aparajita" w:cs="Aparajita"/>
        </w:rPr>
      </w:pPr>
      <w:r>
        <w:rPr>
          <w:rFonts w:ascii="Aparajita" w:eastAsia="Aparajita" w:hAnsi="Aparajita" w:cs="Aparajita"/>
        </w:rPr>
        <w:t xml:space="preserve">According to a survey </w:t>
      </w:r>
      <w:r>
        <w:rPr>
          <w:vertAlign w:val="superscript"/>
        </w:rPr>
        <w:footnoteReference w:id="13"/>
      </w:r>
      <w:r>
        <w:rPr>
          <w:rFonts w:ascii="Aparajita" w:eastAsia="Aparajita" w:hAnsi="Aparajita" w:cs="Aparajita"/>
        </w:rPr>
        <w:t xml:space="preserve">, “of the [333 million] </w:t>
      </w:r>
      <w:r>
        <w:rPr>
          <w:rFonts w:ascii="Aparajita" w:eastAsia="Aparajita" w:hAnsi="Aparajita" w:cs="Aparajita"/>
        </w:rPr>
        <w:t>literate youth [in India]...the internet is accessed by only 3.7% of youth, of which a mere 4% use it for reading books online and a tiny 1.2% use it to search for book titles. We can assume that the great majority of those with access to the internet have</w:t>
      </w:r>
      <w:r>
        <w:rPr>
          <w:rFonts w:ascii="Aparajita" w:eastAsia="Aparajita" w:hAnsi="Aparajita" w:cs="Aparajita"/>
        </w:rPr>
        <w:t xml:space="preserve"> some level of proficiency in the English language.” </w:t>
      </w:r>
    </w:p>
    <w:p w14:paraId="0000008B" w14:textId="77777777" w:rsidR="00EE2640" w:rsidRDefault="00EE2640">
      <w:pPr>
        <w:rPr>
          <w:rFonts w:ascii="Aparajita" w:eastAsia="Aparajita" w:hAnsi="Aparajita" w:cs="Aparajita"/>
        </w:rPr>
      </w:pPr>
    </w:p>
    <w:p w14:paraId="0000008C" w14:textId="77777777" w:rsidR="00EE2640" w:rsidRDefault="008D1DA9">
      <w:pPr>
        <w:rPr>
          <w:rFonts w:ascii="Aparajita" w:eastAsia="Aparajita" w:hAnsi="Aparajita" w:cs="Aparajita"/>
        </w:rPr>
      </w:pPr>
      <w:r>
        <w:rPr>
          <w:rFonts w:ascii="Aparajita" w:eastAsia="Aparajita" w:hAnsi="Aparajita" w:cs="Aparajita"/>
        </w:rPr>
        <w:t xml:space="preserve">It would not be a stretch to say that on the web, it is the English-speaking, English-reading public which creates the </w:t>
      </w:r>
      <w:r>
        <w:rPr>
          <w:rFonts w:ascii="Aparajita" w:eastAsia="Aparajita" w:hAnsi="Aparajita" w:cs="Aparajita"/>
          <w:i/>
        </w:rPr>
        <w:t>image</w:t>
      </w:r>
      <w:r>
        <w:rPr>
          <w:rFonts w:ascii="Aparajita" w:eastAsia="Aparajita" w:hAnsi="Aparajita" w:cs="Aparajita"/>
        </w:rPr>
        <w:t xml:space="preserve"> of what Indian literature is, which then becomes a standard for those lookin</w:t>
      </w:r>
      <w:r>
        <w:rPr>
          <w:rFonts w:ascii="Aparajita" w:eastAsia="Aparajita" w:hAnsi="Aparajita" w:cs="Aparajita"/>
        </w:rPr>
        <w:t>g outside in. Someone who is not Indian, may not be aware of the complexities and range of languages, would get 1/20</w:t>
      </w:r>
      <w:r>
        <w:rPr>
          <w:rFonts w:ascii="Aparajita" w:eastAsia="Aparajita" w:hAnsi="Aparajita" w:cs="Aparajita"/>
          <w:vertAlign w:val="superscript"/>
        </w:rPr>
        <w:t>th</w:t>
      </w:r>
      <w:r>
        <w:rPr>
          <w:rFonts w:ascii="Aparajita" w:eastAsia="Aparajita" w:hAnsi="Aparajita" w:cs="Aparajita"/>
        </w:rPr>
        <w:t xml:space="preserve"> of the picture. </w:t>
      </w:r>
    </w:p>
    <w:p w14:paraId="0000008D" w14:textId="77777777" w:rsidR="00EE2640" w:rsidRDefault="00EE2640">
      <w:pPr>
        <w:rPr>
          <w:rFonts w:ascii="Aparajita" w:eastAsia="Aparajita" w:hAnsi="Aparajita" w:cs="Aparajita"/>
        </w:rPr>
      </w:pPr>
    </w:p>
    <w:p w14:paraId="0000008E" w14:textId="77777777" w:rsidR="00EE2640" w:rsidRDefault="008D1DA9">
      <w:pPr>
        <w:rPr>
          <w:rFonts w:ascii="Aparajita" w:eastAsia="Aparajita" w:hAnsi="Aparajita" w:cs="Aparajita"/>
        </w:rPr>
      </w:pPr>
      <w:r>
        <w:rPr>
          <w:rFonts w:ascii="Aparajita" w:eastAsia="Aparajita" w:hAnsi="Aparajita" w:cs="Aparajita"/>
        </w:rPr>
        <w:t>It mirrors the situation off the web, or “reproduces the social world”</w:t>
      </w:r>
      <w:r>
        <w:rPr>
          <w:vertAlign w:val="superscript"/>
        </w:rPr>
        <w:footnoteReference w:id="14"/>
      </w:r>
      <w:r>
        <w:rPr>
          <w:rFonts w:ascii="Aparajita" w:eastAsia="Aparajita" w:hAnsi="Aparajita" w:cs="Aparajita"/>
        </w:rPr>
        <w:t xml:space="preserve"> of literature in India (and perhaps literary discourse across many parts of the world), where “difference is underlined and corroborated by the fact that both writers and readers of p</w:t>
      </w:r>
      <w:r>
        <w:rPr>
          <w:rFonts w:ascii="Aparajita" w:eastAsia="Aparajita" w:hAnsi="Aparajita" w:cs="Aparajita"/>
        </w:rPr>
        <w:t xml:space="preserve">articular and individual literature are overwhelmingly concerned with their own literature and own literature only” and masks the nature of the literary system which is best described a “not an entity but an inter-literary condition.”  </w:t>
      </w:r>
      <w:r>
        <w:rPr>
          <w:vertAlign w:val="superscript"/>
        </w:rPr>
        <w:footnoteReference w:id="15"/>
      </w:r>
      <w:r>
        <w:rPr>
          <w:rFonts w:ascii="Aparajita" w:eastAsia="Aparajita" w:hAnsi="Aparajita" w:cs="Aparajita"/>
        </w:rPr>
        <w:t xml:space="preserve"> It also masks the</w:t>
      </w:r>
      <w:r>
        <w:rPr>
          <w:rFonts w:ascii="Aparajita" w:eastAsia="Aparajita" w:hAnsi="Aparajita" w:cs="Aparajita"/>
        </w:rPr>
        <w:t xml:space="preserve"> nuances of the social world of India, where multilingualism is second nature to a majority of the population, in a situation where “copyrighted algorithms and protocols manipulate and control languages”.</w:t>
      </w:r>
      <w:r>
        <w:rPr>
          <w:rFonts w:ascii="Aparajita" w:eastAsia="Aparajita" w:hAnsi="Aparajita" w:cs="Aparajita"/>
          <w:vertAlign w:val="superscript"/>
        </w:rPr>
        <w:footnoteReference w:id="16"/>
      </w:r>
    </w:p>
    <w:p w14:paraId="0000008F" w14:textId="77777777" w:rsidR="00EE2640" w:rsidRDefault="00EE2640">
      <w:pPr>
        <w:rPr>
          <w:rFonts w:ascii="Aparajita" w:eastAsia="Aparajita" w:hAnsi="Aparajita" w:cs="Aparajita"/>
        </w:rPr>
      </w:pPr>
    </w:p>
    <w:p w14:paraId="00000090" w14:textId="77777777" w:rsidR="00EE2640" w:rsidRDefault="008D1DA9">
      <w:pPr>
        <w:rPr>
          <w:rFonts w:ascii="Aparajita" w:eastAsia="Aparajita" w:hAnsi="Aparajita" w:cs="Aparajita"/>
        </w:rPr>
      </w:pPr>
      <w:r>
        <w:rPr>
          <w:rFonts w:ascii="Aparajita" w:eastAsia="Aparajita" w:hAnsi="Aparajita" w:cs="Aparajita"/>
        </w:rPr>
        <w:t xml:space="preserve">So, for a reader, </w:t>
      </w:r>
      <w:r>
        <w:rPr>
          <w:rFonts w:ascii="Aparajita" w:eastAsia="Aparajita" w:hAnsi="Aparajita" w:cs="Aparajita"/>
          <w:i/>
        </w:rPr>
        <w:t xml:space="preserve">bhasha </w:t>
      </w:r>
      <w:r>
        <w:rPr>
          <w:rFonts w:ascii="Aparajita" w:eastAsia="Aparajita" w:hAnsi="Aparajita" w:cs="Aparajita"/>
        </w:rPr>
        <w:t>literatures can only be</w:t>
      </w:r>
      <w:r>
        <w:rPr>
          <w:rFonts w:ascii="Aparajita" w:eastAsia="Aparajita" w:hAnsi="Aparajita" w:cs="Aparajita"/>
        </w:rPr>
        <w:t xml:space="preserve"> discovered one at a time. Someone intentionally looking for a representative body of Indian works would have to search for that language, making language a genre in itself, thus ‘othering’ the work in mainstream literary discussion. This leads to a “cultu</w:t>
      </w:r>
      <w:r>
        <w:rPr>
          <w:rFonts w:ascii="Aparajita" w:eastAsia="Aparajita" w:hAnsi="Aparajita" w:cs="Aparajita"/>
        </w:rPr>
        <w:t xml:space="preserve">re of proxy” </w:t>
      </w:r>
      <w:r>
        <w:rPr>
          <w:rFonts w:ascii="Aparajita" w:eastAsia="Aparajita" w:hAnsi="Aparajita" w:cs="Aparajita"/>
          <w:vertAlign w:val="superscript"/>
        </w:rPr>
        <w:footnoteReference w:id="17"/>
      </w:r>
      <w:r>
        <w:rPr>
          <w:rFonts w:ascii="Aparajita" w:eastAsia="Aparajita" w:hAnsi="Aparajita" w:cs="Aparajita"/>
        </w:rPr>
        <w:t xml:space="preserve">- “an Indian writer’s responsibility [is to] representation their nation, and the marginalized writer’s responsibility [within India] to represent their local culture.” </w:t>
      </w:r>
    </w:p>
    <w:p w14:paraId="00000091" w14:textId="77777777" w:rsidR="00EE2640" w:rsidRDefault="00EE2640">
      <w:pPr>
        <w:rPr>
          <w:rFonts w:ascii="Aparajita" w:eastAsia="Aparajita" w:hAnsi="Aparajita" w:cs="Aparajita"/>
        </w:rPr>
      </w:pPr>
    </w:p>
    <w:p w14:paraId="00000092" w14:textId="77777777" w:rsidR="00EE2640" w:rsidRDefault="008D1DA9">
      <w:pPr>
        <w:rPr>
          <w:rFonts w:ascii="Aparajita" w:eastAsia="Aparajita" w:hAnsi="Aparajita" w:cs="Aparajita"/>
        </w:rPr>
      </w:pPr>
      <w:r>
        <w:rPr>
          <w:rFonts w:ascii="Aparajita" w:eastAsia="Aparajita" w:hAnsi="Aparajita" w:cs="Aparajita"/>
        </w:rPr>
        <w:t>Recent efforts, such as the Indian Novels Collective</w:t>
      </w:r>
      <w:r>
        <w:rPr>
          <w:vertAlign w:val="superscript"/>
        </w:rPr>
        <w:footnoteReference w:id="18"/>
      </w:r>
      <w:r>
        <w:rPr>
          <w:rFonts w:ascii="Aparajita" w:eastAsia="Aparajita" w:hAnsi="Aparajita" w:cs="Aparajita"/>
        </w:rPr>
        <w:t>, my own work wi</w:t>
      </w:r>
      <w:r>
        <w:rPr>
          <w:rFonts w:ascii="Aparajita" w:eastAsia="Aparajita" w:hAnsi="Aparajita" w:cs="Aparajita"/>
        </w:rPr>
        <w:t xml:space="preserve">th </w:t>
      </w:r>
      <w:sdt>
        <w:sdtPr>
          <w:tag w:val="goog_rdk_18"/>
          <w:id w:val="1334565009"/>
        </w:sdtPr>
        <w:sdtEndPr/>
        <w:sdtContent>
          <w:commentRangeStart w:id="18"/>
        </w:sdtContent>
      </w:sdt>
      <w:r>
        <w:rPr>
          <w:rFonts w:ascii="Aparajita" w:eastAsia="Aparajita" w:hAnsi="Aparajita" w:cs="Aparajita"/>
        </w:rPr>
        <w:t>Purple Pencil Project</w:t>
      </w:r>
      <w:r>
        <w:rPr>
          <w:vertAlign w:val="superscript"/>
        </w:rPr>
        <w:footnoteReference w:id="19"/>
      </w:r>
      <w:commentRangeEnd w:id="18"/>
      <w:r>
        <w:commentReference w:id="18"/>
      </w:r>
      <w:r>
        <w:rPr>
          <w:rFonts w:ascii="Aparajita" w:eastAsia="Aparajita" w:hAnsi="Aparajita" w:cs="Aparajita"/>
        </w:rPr>
        <w:t>, the #</w:t>
      </w:r>
      <w:hyperlink r:id="rId19">
        <w:r>
          <w:rPr>
            <w:rFonts w:ascii="Aparajita" w:eastAsia="Aparajita" w:hAnsi="Aparajita" w:cs="Aparajita"/>
            <w:color w:val="0563C1"/>
            <w:u w:val="single"/>
          </w:rPr>
          <w:t>bookstagramindia</w:t>
        </w:r>
      </w:hyperlink>
      <w:r>
        <w:rPr>
          <w:rFonts w:ascii="Aparajita" w:eastAsia="Aparajita" w:hAnsi="Aparajita" w:cs="Aparajita"/>
        </w:rPr>
        <w:t xml:space="preserve"> or </w:t>
      </w:r>
      <w:hyperlink r:id="rId20">
        <w:r>
          <w:rPr>
            <w:rFonts w:ascii="Aparajita" w:eastAsia="Aparajita" w:hAnsi="Aparajita" w:cs="Aparajita"/>
            <w:color w:val="0563C1"/>
            <w:u w:val="single"/>
          </w:rPr>
          <w:t>#litwithindianlit</w:t>
        </w:r>
      </w:hyperlink>
      <w:r>
        <w:rPr>
          <w:rFonts w:ascii="Aparajita" w:eastAsia="Aparajita" w:hAnsi="Aparajita" w:cs="Aparajita"/>
        </w:rPr>
        <w:t xml:space="preserve"> hashtags used on Instagram a</w:t>
      </w:r>
      <w:r>
        <w:rPr>
          <w:rFonts w:ascii="Aparajita" w:eastAsia="Aparajita" w:hAnsi="Aparajita" w:cs="Aparajita"/>
        </w:rPr>
        <w:t xml:space="preserve">re trying to intervene in this situation, </w:t>
      </w:r>
      <w:sdt>
        <w:sdtPr>
          <w:tag w:val="goog_rdk_19"/>
          <w:id w:val="1208835260"/>
        </w:sdtPr>
        <w:sdtEndPr/>
        <w:sdtContent>
          <w:commentRangeStart w:id="19"/>
        </w:sdtContent>
      </w:sdt>
      <w:r>
        <w:rPr>
          <w:rFonts w:ascii="Aparajita" w:eastAsia="Aparajita" w:hAnsi="Aparajita" w:cs="Aparajita"/>
        </w:rPr>
        <w:t xml:space="preserve">by turning the </w:t>
      </w:r>
      <w:r>
        <w:rPr>
          <w:rFonts w:ascii="Aparajita" w:eastAsia="Aparajita" w:hAnsi="Aparajita" w:cs="Aparajita"/>
        </w:rPr>
        <w:lastRenderedPageBreak/>
        <w:t>spotlight on Indian authors.</w:t>
      </w:r>
      <w:commentRangeEnd w:id="19"/>
      <w:r>
        <w:commentReference w:id="19"/>
      </w:r>
      <w:r>
        <w:rPr>
          <w:rFonts w:ascii="Aparajita" w:eastAsia="Aparajita" w:hAnsi="Aparajita" w:cs="Aparajita"/>
        </w:rPr>
        <w:t xml:space="preserve"> While highlighting the affordances of digital platforms in bringing diverse voices and reading communities together, most of these voices are still only of writers i</w:t>
      </w:r>
      <w:r>
        <w:rPr>
          <w:rFonts w:ascii="Aparajita" w:eastAsia="Aparajita" w:hAnsi="Aparajita" w:cs="Aparajita"/>
        </w:rPr>
        <w:t>n English. The echo chamber effect of social media is seen here too, where a book that has gained some public attention, gets picked and talked about by the other members of the community. On the two websites, one blog post or one interview at a time, does</w:t>
      </w:r>
      <w:r>
        <w:rPr>
          <w:rFonts w:ascii="Aparajita" w:eastAsia="Aparajita" w:hAnsi="Aparajita" w:cs="Aparajita"/>
        </w:rPr>
        <w:t xml:space="preserve"> little to provide a robust, searchable interface like a library or Goodreads. </w:t>
      </w:r>
    </w:p>
    <w:p w14:paraId="00000093" w14:textId="77777777" w:rsidR="00EE2640" w:rsidRDefault="008D1DA9">
      <w:pPr>
        <w:rPr>
          <w:rFonts w:ascii="Aparajita" w:eastAsia="Aparajita" w:hAnsi="Aparajita" w:cs="Aparajita"/>
        </w:rPr>
      </w:pPr>
      <w:r>
        <w:rPr>
          <w:rFonts w:ascii="Aparajita" w:eastAsia="Aparajita" w:hAnsi="Aparajita" w:cs="Aparajita"/>
        </w:rPr>
        <w:t xml:space="preserve"> </w:t>
      </w:r>
    </w:p>
    <w:p w14:paraId="00000094" w14:textId="77777777" w:rsidR="00EE2640" w:rsidRDefault="008D1DA9">
      <w:pPr>
        <w:rPr>
          <w:rFonts w:ascii="Aparajita" w:eastAsia="Aparajita" w:hAnsi="Aparajita" w:cs="Aparajita"/>
        </w:rPr>
      </w:pPr>
      <w:sdt>
        <w:sdtPr>
          <w:tag w:val="goog_rdk_20"/>
          <w:id w:val="134527283"/>
        </w:sdtPr>
        <w:sdtEndPr/>
        <w:sdtContent>
          <w:commentRangeStart w:id="20"/>
        </w:sdtContent>
      </w:sdt>
      <w:r>
        <w:rPr>
          <w:rFonts w:ascii="Aparajita" w:eastAsia="Aparajita" w:hAnsi="Aparajita" w:cs="Aparajita"/>
        </w:rPr>
        <w:t>The overall situation is this: when looking for inclusivity and diversity in Indian literature, using a search engine, which wields enormous power in a “society that is sea</w:t>
      </w:r>
      <w:r>
        <w:rPr>
          <w:rFonts w:ascii="Aparajita" w:eastAsia="Aparajita" w:hAnsi="Aparajita" w:cs="Aparajita"/>
        </w:rPr>
        <w:t xml:space="preserve">rching” </w:t>
      </w:r>
      <w:r>
        <w:rPr>
          <w:rFonts w:ascii="Aparajita" w:eastAsia="Aparajita" w:hAnsi="Aparajita" w:cs="Aparajita"/>
          <w:vertAlign w:val="superscript"/>
        </w:rPr>
        <w:footnoteReference w:id="20"/>
      </w:r>
      <w:r>
        <w:rPr>
          <w:rFonts w:ascii="Aparajita" w:eastAsia="Aparajita" w:hAnsi="Aparajita" w:cs="Aparajita"/>
        </w:rPr>
        <w:t xml:space="preserve"> is to look at a very disorganized library, and looking at a specific library is to restrict search to their collections and their arbitrary category making (for </w:t>
      </w:r>
      <w:proofErr w:type="spellStart"/>
      <w:r>
        <w:rPr>
          <w:rFonts w:ascii="Aparajita" w:eastAsia="Aparajita" w:hAnsi="Aparajita" w:cs="Aparajita"/>
        </w:rPr>
        <w:t>eg</w:t>
      </w:r>
      <w:proofErr w:type="spellEnd"/>
      <w:r>
        <w:rPr>
          <w:rFonts w:ascii="Aparajita" w:eastAsia="Aparajita" w:hAnsi="Aparajita" w:cs="Aparajita"/>
        </w:rPr>
        <w:t>: see Figure 7).</w:t>
      </w:r>
      <w:commentRangeEnd w:id="20"/>
      <w:r>
        <w:commentReference w:id="20"/>
      </w:r>
      <w:r>
        <w:rPr>
          <w:rFonts w:ascii="Aparajita" w:eastAsia="Aparajita" w:hAnsi="Aparajita" w:cs="Aparajita"/>
        </w:rPr>
        <w:t xml:space="preserve"> “Discoverability” is a problem of a digital reading culture in</w:t>
      </w:r>
      <w:r>
        <w:rPr>
          <w:rFonts w:ascii="Aparajita" w:eastAsia="Aparajita" w:hAnsi="Aparajita" w:cs="Aparajita"/>
        </w:rPr>
        <w:t xml:space="preserve"> general too, as even a global giant like Amazon identified, when it decided to start providing recommendations in its offline bookstore, Amazon Books.</w:t>
      </w:r>
      <w:r>
        <w:rPr>
          <w:rFonts w:ascii="Aparajita" w:eastAsia="Aparajita" w:hAnsi="Aparajita" w:cs="Aparajita"/>
          <w:vertAlign w:val="superscript"/>
        </w:rPr>
        <w:footnoteReference w:id="21"/>
      </w:r>
      <w:r>
        <w:rPr>
          <w:rFonts w:ascii="Aparajita" w:eastAsia="Aparajita" w:hAnsi="Aparajita" w:cs="Aparajita"/>
        </w:rPr>
        <w:t xml:space="preserve"> All this, points to bad design for information about literature.</w:t>
      </w:r>
    </w:p>
    <w:p w14:paraId="00000095" w14:textId="77777777" w:rsidR="00EE2640" w:rsidRDefault="00EE2640">
      <w:pPr>
        <w:rPr>
          <w:rFonts w:ascii="Aparajita" w:eastAsia="Aparajita" w:hAnsi="Aparajita" w:cs="Aparajita"/>
        </w:rPr>
      </w:pPr>
    </w:p>
    <w:p w14:paraId="00000096" w14:textId="77777777" w:rsidR="00EE2640" w:rsidRDefault="008D1DA9">
      <w:pPr>
        <w:rPr>
          <w:rFonts w:ascii="Aparajita" w:eastAsia="Aparajita" w:hAnsi="Aparajita" w:cs="Aparajita"/>
        </w:rPr>
      </w:pPr>
      <w:sdt>
        <w:sdtPr>
          <w:tag w:val="goog_rdk_21"/>
          <w:id w:val="-80143156"/>
        </w:sdtPr>
        <w:sdtEndPr/>
        <w:sdtContent>
          <w:commentRangeStart w:id="21"/>
        </w:sdtContent>
      </w:sdt>
      <w:r>
        <w:rPr>
          <w:rFonts w:ascii="Aparajita" w:eastAsia="Aparajita" w:hAnsi="Aparajita" w:cs="Aparajita"/>
        </w:rPr>
        <w:t>Good information design ‘should provide access to information at multiple granularities”.</w:t>
      </w:r>
      <w:r>
        <w:rPr>
          <w:rFonts w:ascii="Aparajita" w:eastAsia="Aparajita" w:hAnsi="Aparajita" w:cs="Aparajita"/>
          <w:vertAlign w:val="superscript"/>
        </w:rPr>
        <w:footnoteReference w:id="22"/>
      </w:r>
      <w:r>
        <w:rPr>
          <w:rFonts w:ascii="Aparajita" w:eastAsia="Aparajita" w:hAnsi="Aparajita" w:cs="Aparajita"/>
        </w:rPr>
        <w:t xml:space="preserve"> In literature, these multiple granularities would be subjects, languages, authors, year of publication, genres like fiction, non-fiction, poetry, plays and other such categories of classification. But Indian literature, as I have shown, cannot be accessed</w:t>
      </w:r>
      <w:r>
        <w:rPr>
          <w:rFonts w:ascii="Aparajita" w:eastAsia="Aparajita" w:hAnsi="Aparajita" w:cs="Aparajita"/>
        </w:rPr>
        <w:t xml:space="preserve"> with ease at that level of granularity in existing interfaces.</w:t>
      </w:r>
      <w:commentRangeEnd w:id="21"/>
      <w:r>
        <w:commentReference w:id="21"/>
      </w:r>
      <w:r>
        <w:rPr>
          <w:rFonts w:ascii="Aparajita" w:eastAsia="Aparajita" w:hAnsi="Aparajita" w:cs="Aparajita"/>
        </w:rPr>
        <w:t xml:space="preserve"> </w:t>
      </w:r>
    </w:p>
    <w:p w14:paraId="00000097" w14:textId="77777777" w:rsidR="00EE2640" w:rsidRDefault="00EE2640">
      <w:pPr>
        <w:rPr>
          <w:rFonts w:ascii="Aparajita" w:eastAsia="Aparajita" w:hAnsi="Aparajita" w:cs="Aparajita"/>
        </w:rPr>
      </w:pPr>
    </w:p>
    <w:p w14:paraId="00000098" w14:textId="77777777" w:rsidR="00EE2640" w:rsidRDefault="008D1DA9">
      <w:pPr>
        <w:rPr>
          <w:rFonts w:ascii="Aparajita" w:eastAsia="Aparajita" w:hAnsi="Aparajita" w:cs="Aparajita"/>
          <w:b/>
        </w:rPr>
      </w:pPr>
      <w:r>
        <w:rPr>
          <w:rFonts w:ascii="Aparajita" w:eastAsia="Aparajita" w:hAnsi="Aparajita" w:cs="Aparajita"/>
          <w:b/>
        </w:rPr>
        <w:t xml:space="preserve">This landscape scan cemented the first need of the project: Use design principles to create an interface that democratically represents information and helps readers discover literature, </w:t>
      </w:r>
      <w:r>
        <w:rPr>
          <w:rFonts w:ascii="Aparajita" w:eastAsia="Aparajita" w:hAnsi="Aparajita" w:cs="Aparajita"/>
          <w:b/>
        </w:rPr>
        <w:t>in a way that does not preference one language over another, yet uses the affordances of English as a bridge language, in bringing “geographically [and linguistically] dispersed [literary] communities”</w:t>
      </w:r>
      <w:r>
        <w:rPr>
          <w:rFonts w:ascii="Aparajita" w:eastAsia="Aparajita" w:hAnsi="Aparajita" w:cs="Aparajita"/>
          <w:b/>
          <w:vertAlign w:val="superscript"/>
        </w:rPr>
        <w:footnoteReference w:id="23"/>
      </w:r>
      <w:r>
        <w:rPr>
          <w:rFonts w:ascii="Aparajita" w:eastAsia="Aparajita" w:hAnsi="Aparajita" w:cs="Aparajita"/>
          <w:b/>
        </w:rPr>
        <w:t xml:space="preserve"> in communication with each other.</w:t>
      </w:r>
    </w:p>
    <w:p w14:paraId="00000099" w14:textId="77777777" w:rsidR="00EE2640" w:rsidRDefault="008D1DA9">
      <w:pPr>
        <w:rPr>
          <w:rFonts w:ascii="Aparajita" w:eastAsia="Aparajita" w:hAnsi="Aparajita" w:cs="Aparajita"/>
        </w:rPr>
      </w:pPr>
      <w:r>
        <w:rPr>
          <w:rFonts w:ascii="Aparajita" w:eastAsia="Aparajita" w:hAnsi="Aparajita" w:cs="Aparajita"/>
          <w:noProof/>
        </w:rPr>
        <w:lastRenderedPageBreak/>
        <w:drawing>
          <wp:inline distT="0" distB="0" distL="0" distR="0" wp14:anchorId="3DA47E78" wp14:editId="6A94A59F">
            <wp:extent cx="5184734" cy="2954852"/>
            <wp:effectExtent l="0" t="0" r="0" b="0"/>
            <wp:docPr id="4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1"/>
                    <a:srcRect t="8814"/>
                    <a:stretch>
                      <a:fillRect/>
                    </a:stretch>
                  </pic:blipFill>
                  <pic:spPr>
                    <a:xfrm>
                      <a:off x="0" y="0"/>
                      <a:ext cx="5184734" cy="2954852"/>
                    </a:xfrm>
                    <a:prstGeom prst="rect">
                      <a:avLst/>
                    </a:prstGeom>
                    <a:ln/>
                  </pic:spPr>
                </pic:pic>
              </a:graphicData>
            </a:graphic>
          </wp:inline>
        </w:drawing>
      </w:r>
    </w:p>
    <w:p w14:paraId="0000009A" w14:textId="77777777" w:rsidR="00EE2640" w:rsidRDefault="00EE2640">
      <w:pPr>
        <w:rPr>
          <w:rFonts w:ascii="Aparajita" w:eastAsia="Aparajita" w:hAnsi="Aparajita" w:cs="Aparajita"/>
        </w:rPr>
      </w:pPr>
    </w:p>
    <w:p w14:paraId="0000009B" w14:textId="77777777" w:rsidR="00EE2640" w:rsidRDefault="008D1DA9">
      <w:pPr>
        <w:pBdr>
          <w:top w:val="nil"/>
          <w:left w:val="nil"/>
          <w:bottom w:val="nil"/>
          <w:right w:val="nil"/>
          <w:between w:val="nil"/>
        </w:pBdr>
        <w:spacing w:after="200"/>
        <w:rPr>
          <w:rFonts w:ascii="Aparajita" w:eastAsia="Aparajita" w:hAnsi="Aparajita" w:cs="Aparajita"/>
          <w:i/>
          <w:color w:val="44546A"/>
          <w:sz w:val="18"/>
          <w:szCs w:val="18"/>
        </w:rPr>
      </w:pPr>
      <w:r>
        <w:rPr>
          <w:i/>
          <w:color w:val="44546A"/>
          <w:sz w:val="18"/>
          <w:szCs w:val="18"/>
        </w:rPr>
        <w:t>Figure 7. Scree</w:t>
      </w:r>
      <w:r>
        <w:rPr>
          <w:i/>
          <w:color w:val="44546A"/>
          <w:sz w:val="18"/>
          <w:szCs w:val="18"/>
        </w:rPr>
        <w:t>nshot of the Chicago Public Library record of the book Urdu title '</w:t>
      </w:r>
      <w:proofErr w:type="spellStart"/>
      <w:r>
        <w:rPr>
          <w:i/>
          <w:color w:val="44546A"/>
          <w:sz w:val="18"/>
          <w:szCs w:val="18"/>
        </w:rPr>
        <w:t>Kunvan</w:t>
      </w:r>
      <w:proofErr w:type="spellEnd"/>
      <w:r>
        <w:rPr>
          <w:i/>
          <w:color w:val="44546A"/>
          <w:sz w:val="18"/>
          <w:szCs w:val="18"/>
        </w:rPr>
        <w:t>'. Taken on April 10, 2021, shows the arbitrary subject-wise categorization.</w:t>
      </w:r>
    </w:p>
    <w:p w14:paraId="0000009C" w14:textId="77777777" w:rsidR="00EE2640" w:rsidRDefault="00EE2640">
      <w:pPr>
        <w:pStyle w:val="Heading2"/>
      </w:pPr>
    </w:p>
    <w:p w14:paraId="0000009D" w14:textId="77777777" w:rsidR="00EE2640" w:rsidRDefault="00EE2640">
      <w:pPr>
        <w:pStyle w:val="Heading2"/>
      </w:pPr>
    </w:p>
    <w:p w14:paraId="0000009E" w14:textId="77777777" w:rsidR="00EE2640" w:rsidRDefault="008D1DA9">
      <w:pPr>
        <w:pStyle w:val="Heading2"/>
      </w:pPr>
      <w:r>
        <w:t>Enter Digital Humanities</w:t>
      </w:r>
    </w:p>
    <w:p w14:paraId="0000009F" w14:textId="77777777" w:rsidR="00EE2640" w:rsidRDefault="00EE2640">
      <w:pPr>
        <w:rPr>
          <w:rFonts w:ascii="Aparajita" w:eastAsia="Aparajita" w:hAnsi="Aparajita" w:cs="Aparajita"/>
        </w:rPr>
      </w:pPr>
    </w:p>
    <w:p w14:paraId="000000A0" w14:textId="77777777" w:rsidR="00EE2640" w:rsidRDefault="008D1DA9">
      <w:pPr>
        <w:rPr>
          <w:rFonts w:ascii="Aparajita" w:eastAsia="Aparajita" w:hAnsi="Aparajita" w:cs="Aparajita"/>
        </w:rPr>
      </w:pPr>
      <w:r>
        <w:rPr>
          <w:rFonts w:ascii="Aparajita" w:eastAsia="Aparajita" w:hAnsi="Aparajita" w:cs="Aparajita"/>
        </w:rPr>
        <w:t xml:space="preserve">In turning the gaze to research in literary studies as a new Digital Humanist </w:t>
      </w:r>
      <w:r>
        <w:rPr>
          <w:rFonts w:ascii="Aparajita" w:eastAsia="Aparajita" w:hAnsi="Aparajita" w:cs="Aparajita"/>
        </w:rPr>
        <w:t xml:space="preserve">in 2019, one of the first things I was struck by were maps and networks, charts and graphs, and how literary data could tell the story of a country, a community, and more, and how data points could be juxtaposed “next to each other”. </w:t>
      </w:r>
    </w:p>
    <w:p w14:paraId="000000A1" w14:textId="77777777" w:rsidR="00EE2640" w:rsidRDefault="00EE2640">
      <w:pPr>
        <w:rPr>
          <w:rFonts w:ascii="Aparajita" w:eastAsia="Aparajita" w:hAnsi="Aparajita" w:cs="Aparajita"/>
        </w:rPr>
      </w:pPr>
    </w:p>
    <w:p w14:paraId="000000A2" w14:textId="77777777" w:rsidR="00EE2640" w:rsidRDefault="008D1DA9">
      <w:pPr>
        <w:rPr>
          <w:rFonts w:ascii="Aparajita" w:eastAsia="Aparajita" w:hAnsi="Aparajita" w:cs="Aparajita"/>
        </w:rPr>
      </w:pPr>
      <w:r>
        <w:rPr>
          <w:rFonts w:ascii="Aparajita" w:eastAsia="Aparajita" w:hAnsi="Aparajita" w:cs="Aparajita"/>
        </w:rPr>
        <w:t>Matthew Jockers</w:t>
      </w:r>
      <w:r>
        <w:rPr>
          <w:vertAlign w:val="superscript"/>
        </w:rPr>
        <w:footnoteReference w:id="24"/>
      </w:r>
      <w:r>
        <w:rPr>
          <w:rFonts w:ascii="Aparajita" w:eastAsia="Aparajita" w:hAnsi="Aparajita" w:cs="Aparajita"/>
        </w:rPr>
        <w:t xml:space="preserve"> de</w:t>
      </w:r>
      <w:r>
        <w:rPr>
          <w:rFonts w:ascii="Aparajita" w:eastAsia="Aparajita" w:hAnsi="Aparajita" w:cs="Aparajita"/>
        </w:rPr>
        <w:t xml:space="preserve">scribes beautifully in </w:t>
      </w:r>
      <w:r>
        <w:rPr>
          <w:rFonts w:ascii="Aparajita" w:eastAsia="Aparajita" w:hAnsi="Aparajita" w:cs="Aparajita"/>
          <w:i/>
        </w:rPr>
        <w:t xml:space="preserve">Macroanalysis: Digital Methods and Literary History, </w:t>
      </w:r>
      <w:r>
        <w:rPr>
          <w:rFonts w:ascii="Aparajita" w:eastAsia="Aparajita" w:hAnsi="Aparajita" w:cs="Aparajita"/>
        </w:rPr>
        <w:t>how powerful macroanalysis can be to discover things like if/how social events are reflected in a nation’s literature, or whether the literature “a nation or region produces is a f</w:t>
      </w:r>
      <w:r>
        <w:rPr>
          <w:rFonts w:ascii="Aparajita" w:eastAsia="Aparajita" w:hAnsi="Aparajita" w:cs="Aparajita"/>
        </w:rPr>
        <w:t xml:space="preserve">unction of demographics, time, population...and so on”, using case studies from British and Irish American fiction. </w:t>
      </w:r>
    </w:p>
    <w:p w14:paraId="000000A3" w14:textId="77777777" w:rsidR="00EE2640" w:rsidRDefault="00EE2640">
      <w:pPr>
        <w:rPr>
          <w:rFonts w:ascii="Aparajita" w:eastAsia="Aparajita" w:hAnsi="Aparajita" w:cs="Aparajita"/>
        </w:rPr>
      </w:pPr>
    </w:p>
    <w:p w14:paraId="000000A4" w14:textId="77777777" w:rsidR="00EE2640" w:rsidRDefault="008D1DA9">
      <w:pPr>
        <w:rPr>
          <w:rFonts w:ascii="Aparajita" w:eastAsia="Aparajita" w:hAnsi="Aparajita" w:cs="Aparajita"/>
        </w:rPr>
      </w:pPr>
      <w:r>
        <w:rPr>
          <w:rFonts w:ascii="Aparajita" w:eastAsia="Aparajita" w:hAnsi="Aparajita" w:cs="Aparajita"/>
        </w:rPr>
        <w:t>I read the book in late Fall of 2020 and it made me excessively curious; What could such an analysis of Indian literature tell us about In</w:t>
      </w:r>
      <w:r>
        <w:rPr>
          <w:rFonts w:ascii="Aparajita" w:eastAsia="Aparajita" w:hAnsi="Aparajita" w:cs="Aparajita"/>
        </w:rPr>
        <w:t>dia’s post-independent history? What were the themes of stories being written? What was the relationship between language and literature that emerged during such an analysis?</w:t>
      </w:r>
    </w:p>
    <w:p w14:paraId="000000A5" w14:textId="77777777" w:rsidR="00EE2640" w:rsidRDefault="00EE2640">
      <w:pPr>
        <w:rPr>
          <w:rFonts w:ascii="Aparajita" w:eastAsia="Aparajita" w:hAnsi="Aparajita" w:cs="Aparajita"/>
        </w:rPr>
      </w:pPr>
    </w:p>
    <w:p w14:paraId="000000A6" w14:textId="77777777" w:rsidR="00EE2640" w:rsidRDefault="008D1DA9">
      <w:pPr>
        <w:rPr>
          <w:rFonts w:ascii="Aparajita" w:eastAsia="Aparajita" w:hAnsi="Aparajita" w:cs="Aparajita"/>
        </w:rPr>
      </w:pPr>
      <w:r>
        <w:rPr>
          <w:rFonts w:ascii="Aparajita" w:eastAsia="Aparajita" w:hAnsi="Aparajita" w:cs="Aparajita"/>
        </w:rPr>
        <w:t>To answer that question,  I needed a corpus, and that corpus had to have books f</w:t>
      </w:r>
      <w:r>
        <w:rPr>
          <w:rFonts w:ascii="Aparajita" w:eastAsia="Aparajita" w:hAnsi="Aparajita" w:cs="Aparajita"/>
        </w:rPr>
        <w:t xml:space="preserve">rom all Indian languages, and sufficient bibliographical data to draw trends and patterns from. </w:t>
      </w:r>
    </w:p>
    <w:p w14:paraId="000000A7" w14:textId="77777777" w:rsidR="00EE2640" w:rsidRDefault="00EE2640">
      <w:pPr>
        <w:rPr>
          <w:rFonts w:ascii="Aparajita" w:eastAsia="Aparajita" w:hAnsi="Aparajita" w:cs="Aparajita"/>
        </w:rPr>
      </w:pPr>
    </w:p>
    <w:p w14:paraId="000000A8" w14:textId="77777777" w:rsidR="00EE2640" w:rsidRDefault="008D1DA9">
      <w:pPr>
        <w:rPr>
          <w:rFonts w:ascii="Aparajita" w:eastAsia="Aparajita" w:hAnsi="Aparajita" w:cs="Aparajita"/>
        </w:rPr>
      </w:pPr>
      <w:r>
        <w:rPr>
          <w:rFonts w:ascii="Aparajita" w:eastAsia="Aparajita" w:hAnsi="Aparajita" w:cs="Aparajita"/>
        </w:rPr>
        <w:t xml:space="preserve">First, no such corpus exists. As far as having a national bibliography goes, the only body that does a comprehensive work of this kind is the Sahitya </w:t>
      </w:r>
      <w:proofErr w:type="spellStart"/>
      <w:r>
        <w:rPr>
          <w:rFonts w:ascii="Aparajita" w:eastAsia="Aparajita" w:hAnsi="Aparajita" w:cs="Aparajita"/>
        </w:rPr>
        <w:t>Akademi</w:t>
      </w:r>
      <w:proofErr w:type="spellEnd"/>
      <w:r>
        <w:rPr>
          <w:rFonts w:ascii="Aparajita" w:eastAsia="Aparajita" w:hAnsi="Aparajita" w:cs="Aparajita"/>
        </w:rPr>
        <w:t xml:space="preserve">, India’s National Academy of Letters, established in 1954. It’s motto is, </w:t>
      </w:r>
      <w:r>
        <w:rPr>
          <w:rFonts w:ascii="Aparajita" w:eastAsia="Aparajita" w:hAnsi="Aparajita" w:cs="Aparajita"/>
        </w:rPr>
        <w:lastRenderedPageBreak/>
        <w:t>“Indian literature is on</w:t>
      </w:r>
      <w:r>
        <w:rPr>
          <w:rFonts w:ascii="Aparajita" w:eastAsia="Aparajita" w:hAnsi="Aparajita" w:cs="Aparajita"/>
        </w:rPr>
        <w:t xml:space="preserve">e, though written in many languages”, and towards that end it has launched projects (many of these unfinished or untraceable). It published a five-volume </w:t>
      </w:r>
      <w:r>
        <w:rPr>
          <w:rFonts w:ascii="Aparajita" w:eastAsia="Aparajita" w:hAnsi="Aparajita" w:cs="Aparajita"/>
          <w:i/>
        </w:rPr>
        <w:t>National Bibliography of Indian Literature</w:t>
      </w:r>
      <w:r>
        <w:rPr>
          <w:rFonts w:ascii="Aparajita" w:eastAsia="Aparajita" w:hAnsi="Aparajita" w:cs="Aparajita"/>
        </w:rPr>
        <w:t xml:space="preserve"> (1901-1954), which was microfilmed for preservation and a d</w:t>
      </w:r>
      <w:r>
        <w:rPr>
          <w:rFonts w:ascii="Aparajita" w:eastAsia="Aparajita" w:hAnsi="Aparajita" w:cs="Aparajita"/>
        </w:rPr>
        <w:t xml:space="preserve">igital catalogue created by the </w:t>
      </w:r>
      <w:r>
        <w:rPr>
          <w:rFonts w:ascii="Aparajita" w:eastAsia="Aparajita" w:hAnsi="Aparajita" w:cs="Aparajita"/>
          <w:i/>
        </w:rPr>
        <w:t>Digital South Asia Library(DSAL)</w:t>
      </w:r>
      <w:r>
        <w:rPr>
          <w:rFonts w:ascii="Aparajita" w:eastAsia="Aparajita" w:hAnsi="Aparajita" w:cs="Aparajita"/>
        </w:rPr>
        <w:t xml:space="preserve"> </w:t>
      </w:r>
      <w:r>
        <w:rPr>
          <w:vertAlign w:val="superscript"/>
        </w:rPr>
        <w:footnoteReference w:id="25"/>
      </w:r>
      <w:r>
        <w:rPr>
          <w:rFonts w:ascii="Aparajita" w:eastAsia="Aparajita" w:hAnsi="Aparajita" w:cs="Aparajita"/>
        </w:rPr>
        <w:t>.  The DSAL database, though simplistically designed, provided some of the initial direction to conceive what a digital database could look like. However, it covered a different time period</w:t>
      </w:r>
      <w:r>
        <w:rPr>
          <w:rFonts w:ascii="Aparajita" w:eastAsia="Aparajita" w:hAnsi="Aparajita" w:cs="Aparajita"/>
        </w:rPr>
        <w:t xml:space="preserve"> than the one I was looking for. And it focuses as much on religion, philosophy, linguistics, social sciences, as on literature (fiction) and poetry. Because of that, it was not part of the project to weave in thematic genres of the literary and poetry wor</w:t>
      </w:r>
      <w:r>
        <w:rPr>
          <w:rFonts w:ascii="Aparajita" w:eastAsia="Aparajita" w:hAnsi="Aparajita" w:cs="Aparajita"/>
        </w:rPr>
        <w:t xml:space="preserve">ks into their categories. </w:t>
      </w:r>
    </w:p>
    <w:p w14:paraId="000000A9" w14:textId="77777777" w:rsidR="00EE2640" w:rsidRDefault="00EE2640">
      <w:pPr>
        <w:rPr>
          <w:rFonts w:ascii="Aparajita" w:eastAsia="Aparajita" w:hAnsi="Aparajita" w:cs="Aparajita"/>
        </w:rPr>
      </w:pPr>
    </w:p>
    <w:p w14:paraId="000000AA" w14:textId="77777777" w:rsidR="00EE2640" w:rsidRDefault="008D1DA9">
      <w:pPr>
        <w:rPr>
          <w:rFonts w:ascii="Aparajita" w:eastAsia="Aparajita" w:hAnsi="Aparajita" w:cs="Aparajita"/>
        </w:rPr>
      </w:pPr>
      <w:r>
        <w:rPr>
          <w:rFonts w:ascii="Aparajita" w:eastAsia="Aparajita" w:hAnsi="Aparajita" w:cs="Aparajita"/>
        </w:rPr>
        <w:t xml:space="preserve">A second part of the </w:t>
      </w:r>
      <w:r>
        <w:rPr>
          <w:rFonts w:ascii="Aparajita" w:eastAsia="Aparajita" w:hAnsi="Aparajita" w:cs="Aparajita"/>
          <w:i/>
        </w:rPr>
        <w:t>National Bibliography of Indian Literature</w:t>
      </w:r>
      <w:r>
        <w:rPr>
          <w:rFonts w:ascii="Aparajita" w:eastAsia="Aparajita" w:hAnsi="Aparajita" w:cs="Aparajita"/>
        </w:rPr>
        <w:t xml:space="preserve"> covering the second half of the 20</w:t>
      </w:r>
      <w:r>
        <w:rPr>
          <w:rFonts w:ascii="Aparajita" w:eastAsia="Aparajita" w:hAnsi="Aparajita" w:cs="Aparajita"/>
          <w:vertAlign w:val="superscript"/>
        </w:rPr>
        <w:t>th</w:t>
      </w:r>
      <w:r>
        <w:rPr>
          <w:rFonts w:ascii="Aparajita" w:eastAsia="Aparajita" w:hAnsi="Aparajita" w:cs="Aparajita"/>
        </w:rPr>
        <w:t xml:space="preserve"> century, though announced as partially complete on Sahitya </w:t>
      </w:r>
      <w:proofErr w:type="spellStart"/>
      <w:r>
        <w:rPr>
          <w:rFonts w:ascii="Aparajita" w:eastAsia="Aparajita" w:hAnsi="Aparajita" w:cs="Aparajita"/>
        </w:rPr>
        <w:t>Akademi’s</w:t>
      </w:r>
      <w:proofErr w:type="spellEnd"/>
      <w:r>
        <w:rPr>
          <w:rFonts w:ascii="Aparajita" w:eastAsia="Aparajita" w:hAnsi="Aparajita" w:cs="Aparajita"/>
        </w:rPr>
        <w:t xml:space="preserve"> website, could not be found online. So the data gathering </w:t>
      </w:r>
      <w:r>
        <w:rPr>
          <w:rFonts w:ascii="Aparajita" w:eastAsia="Aparajita" w:hAnsi="Aparajita" w:cs="Aparajita"/>
        </w:rPr>
        <w:t xml:space="preserve">work had to be done from scratch, in a way (more on that in the process). Other corpora, like the </w:t>
      </w:r>
      <w:r>
        <w:rPr>
          <w:rFonts w:ascii="Aparajita" w:eastAsia="Aparajita" w:hAnsi="Aparajita" w:cs="Aparajita"/>
          <w:i/>
        </w:rPr>
        <w:t>Two Centuries of Indian Print</w:t>
      </w:r>
      <w:r>
        <w:rPr>
          <w:rFonts w:ascii="Aparajita" w:eastAsia="Aparajita" w:hAnsi="Aparajita" w:cs="Aparajita"/>
        </w:rPr>
        <w:t xml:space="preserve"> project, focus on the 19</w:t>
      </w:r>
      <w:r>
        <w:rPr>
          <w:rFonts w:ascii="Aparajita" w:eastAsia="Aparajita" w:hAnsi="Aparajita" w:cs="Aparajita"/>
          <w:vertAlign w:val="superscript"/>
        </w:rPr>
        <w:t xml:space="preserve">th </w:t>
      </w:r>
      <w:r>
        <w:rPr>
          <w:rFonts w:ascii="Aparajita" w:eastAsia="Aparajita" w:hAnsi="Aparajita" w:cs="Aparajita"/>
        </w:rPr>
        <w:t xml:space="preserve">century and only largely the state of Bengal and Bengali language works. Sahitya </w:t>
      </w:r>
      <w:proofErr w:type="spellStart"/>
      <w:r>
        <w:rPr>
          <w:rFonts w:ascii="Aparajita" w:eastAsia="Aparajita" w:hAnsi="Aparajita" w:cs="Aparajita"/>
        </w:rPr>
        <w:t>Akademi’s</w:t>
      </w:r>
      <w:proofErr w:type="spellEnd"/>
      <w:r>
        <w:rPr>
          <w:rFonts w:ascii="Aparajita" w:eastAsia="Aparajita" w:hAnsi="Aparajita" w:cs="Aparajita"/>
        </w:rPr>
        <w:t xml:space="preserve"> </w:t>
      </w:r>
      <w:proofErr w:type="spellStart"/>
      <w:r>
        <w:rPr>
          <w:rFonts w:ascii="Aparajita" w:eastAsia="Aparajita" w:hAnsi="Aparajita" w:cs="Aparajita"/>
        </w:rPr>
        <w:t>WebOPAC</w:t>
      </w:r>
      <w:proofErr w:type="spellEnd"/>
      <w:r>
        <w:rPr>
          <w:vertAlign w:val="superscript"/>
        </w:rPr>
        <w:footnoteReference w:id="26"/>
      </w:r>
      <w:r>
        <w:rPr>
          <w:rFonts w:ascii="Aparajita" w:eastAsia="Aparajita" w:hAnsi="Aparajita" w:cs="Aparajita"/>
        </w:rPr>
        <w:t xml:space="preserve"> </w:t>
      </w:r>
      <w:r>
        <w:rPr>
          <w:rFonts w:ascii="Aparajita" w:eastAsia="Aparajita" w:hAnsi="Aparajita" w:cs="Aparajita"/>
        </w:rPr>
        <w:t xml:space="preserve"> does not have a downloadable data option, and lists books only in its physical library (those published by the Sahitya </w:t>
      </w:r>
      <w:proofErr w:type="spellStart"/>
      <w:r>
        <w:rPr>
          <w:rFonts w:ascii="Aparajita" w:eastAsia="Aparajita" w:hAnsi="Aparajita" w:cs="Aparajita"/>
        </w:rPr>
        <w:t>Akademi</w:t>
      </w:r>
      <w:proofErr w:type="spellEnd"/>
      <w:r>
        <w:rPr>
          <w:rFonts w:ascii="Aparajita" w:eastAsia="Aparajita" w:hAnsi="Aparajita" w:cs="Aparajita"/>
        </w:rPr>
        <w:t xml:space="preserve"> itself). Emails and queries to the governing body did not meet with responses. </w:t>
      </w:r>
    </w:p>
    <w:p w14:paraId="000000AB" w14:textId="77777777" w:rsidR="00EE2640" w:rsidRDefault="00EE2640">
      <w:pPr>
        <w:rPr>
          <w:rFonts w:ascii="Aparajita" w:eastAsia="Aparajita" w:hAnsi="Aparajita" w:cs="Aparajita"/>
        </w:rPr>
      </w:pPr>
    </w:p>
    <w:p w14:paraId="000000AC" w14:textId="77777777" w:rsidR="00EE2640" w:rsidRDefault="008D1DA9">
      <w:pPr>
        <w:rPr>
          <w:rFonts w:ascii="Aparajita" w:eastAsia="Aparajita" w:hAnsi="Aparajita" w:cs="Aparajita"/>
        </w:rPr>
      </w:pPr>
      <w:r>
        <w:rPr>
          <w:rFonts w:ascii="Aparajita" w:eastAsia="Aparajita" w:hAnsi="Aparajita" w:cs="Aparajita"/>
        </w:rPr>
        <w:t>So the corpus I was looking for was scattered a</w:t>
      </w:r>
      <w:r>
        <w:rPr>
          <w:rFonts w:ascii="Aparajita" w:eastAsia="Aparajita" w:hAnsi="Aparajita" w:cs="Aparajita"/>
        </w:rPr>
        <w:t xml:space="preserve">s mentions and citations in critical essays about Indian literature post-independence, on online bookstores in various languages, and needed to be brought together. </w:t>
      </w:r>
    </w:p>
    <w:p w14:paraId="000000AD" w14:textId="77777777" w:rsidR="00EE2640" w:rsidRDefault="00EE2640">
      <w:pPr>
        <w:rPr>
          <w:rFonts w:ascii="Aparajita" w:eastAsia="Aparajita" w:hAnsi="Aparajita" w:cs="Aparajita"/>
        </w:rPr>
      </w:pPr>
    </w:p>
    <w:p w14:paraId="000000AE" w14:textId="77777777" w:rsidR="00EE2640" w:rsidRDefault="008D1DA9">
      <w:pPr>
        <w:rPr>
          <w:rFonts w:ascii="Aparajita" w:eastAsia="Aparajita" w:hAnsi="Aparajita" w:cs="Aparajita"/>
        </w:rPr>
      </w:pPr>
      <w:r>
        <w:rPr>
          <w:rFonts w:ascii="Aparajita" w:eastAsia="Aparajita" w:hAnsi="Aparajita" w:cs="Aparajita"/>
        </w:rPr>
        <w:t>Second was design of the database that would hold this corpus. I want to eventually be ab</w:t>
      </w:r>
      <w:r>
        <w:rPr>
          <w:rFonts w:ascii="Aparajita" w:eastAsia="Aparajita" w:hAnsi="Aparajita" w:cs="Aparajita"/>
        </w:rPr>
        <w:t>le to map the literary network – show the inter-</w:t>
      </w:r>
      <w:r>
        <w:rPr>
          <w:rFonts w:ascii="Aparajita" w:eastAsia="Aparajita" w:hAnsi="Aparajita" w:cs="Aparajita"/>
          <w:i/>
        </w:rPr>
        <w:t xml:space="preserve">bhasha </w:t>
      </w:r>
      <w:r>
        <w:rPr>
          <w:rFonts w:ascii="Aparajita" w:eastAsia="Aparajita" w:hAnsi="Aparajita" w:cs="Aparajita"/>
        </w:rPr>
        <w:t xml:space="preserve">translations, be able to analyze popular themes, document literary movements within a time period and within the literature of one language, to then see if there were similarities across India. I need </w:t>
      </w:r>
      <w:r>
        <w:rPr>
          <w:rFonts w:ascii="Aparajita" w:eastAsia="Aparajita" w:hAnsi="Aparajita" w:cs="Aparajita"/>
        </w:rPr>
        <w:t xml:space="preserve">not just a catalogue, but a robust and intentional dataset that would point to trends, a good example of which is </w:t>
      </w:r>
      <w:r>
        <w:rPr>
          <w:rFonts w:ascii="Aparajita" w:eastAsia="Aparajita" w:hAnsi="Aparajita" w:cs="Aparajita"/>
          <w:i/>
        </w:rPr>
        <w:t>At The Circulating Library</w:t>
      </w:r>
      <w:r>
        <w:rPr>
          <w:rFonts w:ascii="Aparajita" w:eastAsia="Aparajita" w:hAnsi="Aparajita" w:cs="Aparajita"/>
        </w:rPr>
        <w:t xml:space="preserve">. Were global literary styles like Existentialism or Modernism adopted in Indian literature, both in English and </w:t>
      </w:r>
      <w:proofErr w:type="spellStart"/>
      <w:r>
        <w:rPr>
          <w:rFonts w:ascii="Aparajita" w:eastAsia="Aparajita" w:hAnsi="Aparajita" w:cs="Aparajita"/>
          <w:i/>
        </w:rPr>
        <w:t>bha</w:t>
      </w:r>
      <w:r>
        <w:rPr>
          <w:rFonts w:ascii="Aparajita" w:eastAsia="Aparajita" w:hAnsi="Aparajita" w:cs="Aparajita"/>
          <w:i/>
        </w:rPr>
        <w:t>shas</w:t>
      </w:r>
      <w:proofErr w:type="spellEnd"/>
      <w:r>
        <w:rPr>
          <w:rFonts w:ascii="Aparajita" w:eastAsia="Aparajita" w:hAnsi="Aparajita" w:cs="Aparajita"/>
        </w:rPr>
        <w:t>? What were the prominent themes of Indian stories in the years since its independence? What were the literary movements taking place across languages, and were there differences or similarities? This kind of connection making is what would “make the d</w:t>
      </w:r>
      <w:r>
        <w:rPr>
          <w:rFonts w:ascii="Aparajita" w:eastAsia="Aparajita" w:hAnsi="Aparajita" w:cs="Aparajita"/>
        </w:rPr>
        <w:t>ata meaningful and useful.”</w:t>
      </w:r>
      <w:r>
        <w:rPr>
          <w:vertAlign w:val="superscript"/>
        </w:rPr>
        <w:footnoteReference w:id="27"/>
      </w:r>
      <w:r>
        <w:rPr>
          <w:rFonts w:ascii="Aparajita" w:eastAsia="Aparajita" w:hAnsi="Aparajita" w:cs="Aparajita"/>
        </w:rPr>
        <w:t xml:space="preserve"> </w:t>
      </w:r>
    </w:p>
    <w:p w14:paraId="000000AF" w14:textId="77777777" w:rsidR="00EE2640" w:rsidRDefault="00EE2640">
      <w:pPr>
        <w:rPr>
          <w:rFonts w:ascii="Aparajita" w:eastAsia="Aparajita" w:hAnsi="Aparajita" w:cs="Aparajita"/>
        </w:rPr>
      </w:pPr>
    </w:p>
    <w:p w14:paraId="000000B0" w14:textId="77777777" w:rsidR="00EE2640" w:rsidRDefault="008D1DA9">
      <w:pPr>
        <w:rPr>
          <w:rFonts w:ascii="Aparajita" w:eastAsia="Aparajita" w:hAnsi="Aparajita" w:cs="Aparajita"/>
          <w:b/>
        </w:rPr>
      </w:pPr>
      <w:r>
        <w:rPr>
          <w:rFonts w:ascii="Aparajita" w:eastAsia="Aparajita" w:hAnsi="Aparajita" w:cs="Aparajita"/>
          <w:b/>
        </w:rPr>
        <w:t xml:space="preserve">This cemented need to build a corpus of Indian literature, so that it could be used as data to tell a story – of India, its languages, its publics, and the relationship between the three. </w:t>
      </w:r>
    </w:p>
    <w:p w14:paraId="000000B1" w14:textId="77777777" w:rsidR="00EE2640" w:rsidRDefault="00EE2640">
      <w:pPr>
        <w:rPr>
          <w:rFonts w:ascii="Aparajita" w:eastAsia="Aparajita" w:hAnsi="Aparajita" w:cs="Aparajita"/>
        </w:rPr>
      </w:pPr>
    </w:p>
    <w:p w14:paraId="000000B2" w14:textId="77777777" w:rsidR="00EE2640" w:rsidRDefault="008D1DA9">
      <w:pPr>
        <w:rPr>
          <w:rFonts w:ascii="Aparajita" w:eastAsia="Aparajita" w:hAnsi="Aparajita" w:cs="Aparajita"/>
        </w:rPr>
      </w:pPr>
      <w:r>
        <w:rPr>
          <w:rFonts w:ascii="Aparajita" w:eastAsia="Aparajita" w:hAnsi="Aparajita" w:cs="Aparajita"/>
        </w:rPr>
        <w:t>Both these questions, that of a mo</w:t>
      </w:r>
      <w:r>
        <w:rPr>
          <w:rFonts w:ascii="Aparajita" w:eastAsia="Aparajita" w:hAnsi="Aparajita" w:cs="Aparajita"/>
        </w:rPr>
        <w:t>re representative web-interface and that of a corpus for research, rest on one thing – a well-designed database. Databases, datasets, corpora, digitized copies are all part of the “critical infrastructure”</w:t>
      </w:r>
      <w:r>
        <w:rPr>
          <w:vertAlign w:val="superscript"/>
        </w:rPr>
        <w:footnoteReference w:id="28"/>
      </w:r>
      <w:r>
        <w:rPr>
          <w:rFonts w:ascii="Aparajita" w:eastAsia="Aparajita" w:hAnsi="Aparajita" w:cs="Aparajita"/>
        </w:rPr>
        <w:t xml:space="preserve"> that makes Digital Humanities work possible, and</w:t>
      </w:r>
      <w:r>
        <w:rPr>
          <w:rFonts w:ascii="Aparajita" w:eastAsia="Aparajita" w:hAnsi="Aparajita" w:cs="Aparajita"/>
        </w:rPr>
        <w:t xml:space="preserve"> are severely lacking for literatures of India. They are also the “model for </w:t>
      </w:r>
      <w:r>
        <w:rPr>
          <w:rFonts w:ascii="Aparajita" w:eastAsia="Aparajita" w:hAnsi="Aparajita" w:cs="Aparajita"/>
        </w:rPr>
        <w:lastRenderedPageBreak/>
        <w:t xml:space="preserve">arrangement of segmented information...within the digital medium” </w:t>
      </w:r>
      <w:r>
        <w:rPr>
          <w:rFonts w:ascii="Aparajita" w:eastAsia="Aparajita" w:hAnsi="Aparajita" w:cs="Aparajita"/>
          <w:vertAlign w:val="superscript"/>
        </w:rPr>
        <w:footnoteReference w:id="29"/>
      </w:r>
      <w:r>
        <w:rPr>
          <w:rFonts w:ascii="Aparajita" w:eastAsia="Aparajita" w:hAnsi="Aparajita" w:cs="Aparajita"/>
        </w:rPr>
        <w:t xml:space="preserve">, such as a web-interface for readers. And thus emerged the final project. </w:t>
      </w:r>
    </w:p>
    <w:p w14:paraId="000000B3" w14:textId="77777777" w:rsidR="00EE2640" w:rsidRDefault="00EE2640">
      <w:pPr>
        <w:rPr>
          <w:rFonts w:ascii="Aparajita" w:eastAsia="Aparajita" w:hAnsi="Aparajita" w:cs="Aparajita"/>
        </w:rPr>
      </w:pPr>
    </w:p>
    <w:p w14:paraId="000000B4" w14:textId="77777777" w:rsidR="00EE2640" w:rsidRDefault="008D1DA9">
      <w:pPr>
        <w:pStyle w:val="Heading2"/>
      </w:pPr>
      <w:r>
        <w:t xml:space="preserve">Enter the Relational Database </w:t>
      </w:r>
    </w:p>
    <w:p w14:paraId="000000B5" w14:textId="77777777" w:rsidR="00EE2640" w:rsidRDefault="00EE2640"/>
    <w:p w14:paraId="000000B6" w14:textId="77777777" w:rsidR="00EE2640" w:rsidRDefault="008D1DA9">
      <w:pPr>
        <w:rPr>
          <w:rFonts w:ascii="Aparajita" w:eastAsia="Aparajita" w:hAnsi="Aparajita" w:cs="Aparajita"/>
        </w:rPr>
      </w:pPr>
      <w:r>
        <w:rPr>
          <w:rFonts w:ascii="Aparajita" w:eastAsia="Aparajita" w:hAnsi="Aparajita" w:cs="Aparajita"/>
        </w:rPr>
        <w:t>Th</w:t>
      </w:r>
      <w:r>
        <w:rPr>
          <w:rFonts w:ascii="Aparajita" w:eastAsia="Aparajita" w:hAnsi="Aparajita" w:cs="Aparajita"/>
        </w:rPr>
        <w:t xml:space="preserve">is idea, that Indian literature is actually a network or system of literatures, and the affordances of a relational database of “capturing data about complex systems”, made the need for a </w:t>
      </w:r>
      <w:r>
        <w:rPr>
          <w:rFonts w:ascii="Aparajita" w:eastAsia="Aparajita" w:hAnsi="Aparajita" w:cs="Aparajita"/>
          <w:i/>
        </w:rPr>
        <w:t xml:space="preserve">Relational Database Management System </w:t>
      </w:r>
      <w:r>
        <w:rPr>
          <w:rFonts w:ascii="Aparajita" w:eastAsia="Aparajita" w:hAnsi="Aparajita" w:cs="Aparajita"/>
        </w:rPr>
        <w:t>abundantly and immediately cle</w:t>
      </w:r>
      <w:r>
        <w:rPr>
          <w:rFonts w:ascii="Aparajita" w:eastAsia="Aparajita" w:hAnsi="Aparajita" w:cs="Aparajita"/>
        </w:rPr>
        <w:t xml:space="preserve">ar. I chose the MySQL RDBMS as it is the engine WordPress uses, and the public-facing aspect of the work would be on Purple Pencil Project, which uses WordPress. </w:t>
      </w:r>
    </w:p>
    <w:p w14:paraId="000000B7" w14:textId="77777777" w:rsidR="00EE2640" w:rsidRDefault="00EE2640">
      <w:pPr>
        <w:rPr>
          <w:rFonts w:ascii="Aparajita" w:eastAsia="Aparajita" w:hAnsi="Aparajita" w:cs="Aparajita"/>
        </w:rPr>
      </w:pPr>
    </w:p>
    <w:p w14:paraId="000000B8" w14:textId="77777777" w:rsidR="00EE2640" w:rsidRDefault="008D1DA9">
      <w:pPr>
        <w:rPr>
          <w:rFonts w:ascii="Aparajita" w:eastAsia="Aparajita" w:hAnsi="Aparajita" w:cs="Aparajita"/>
        </w:rPr>
      </w:pPr>
      <w:r>
        <w:rPr>
          <w:rFonts w:ascii="Aparajita" w:eastAsia="Aparajita" w:hAnsi="Aparajita" w:cs="Aparajita"/>
        </w:rPr>
        <w:t>In designing the database, I kept a key principle of good information and good databases des</w:t>
      </w:r>
      <w:r>
        <w:rPr>
          <w:rFonts w:ascii="Aparajita" w:eastAsia="Aparajita" w:hAnsi="Aparajita" w:cs="Aparajita"/>
        </w:rPr>
        <w:t xml:space="preserve">ign in mind: that to find information with ease and with flexibility, labels must be attached with appropriate levels of granularity, and the design should make this happen. </w:t>
      </w:r>
      <w:r>
        <w:rPr>
          <w:rFonts w:ascii="Aparajita" w:eastAsia="Aparajita" w:hAnsi="Aparajita" w:cs="Aparajita"/>
          <w:vertAlign w:val="superscript"/>
        </w:rPr>
        <w:footnoteReference w:id="30"/>
      </w:r>
    </w:p>
    <w:p w14:paraId="000000B9" w14:textId="77777777" w:rsidR="00EE2640" w:rsidRDefault="00EE2640">
      <w:pPr>
        <w:rPr>
          <w:rFonts w:ascii="Aparajita" w:eastAsia="Aparajita" w:hAnsi="Aparajita" w:cs="Aparajita"/>
        </w:rPr>
      </w:pPr>
    </w:p>
    <w:p w14:paraId="000000BA" w14:textId="77777777" w:rsidR="00EE2640" w:rsidRDefault="008D1DA9">
      <w:pPr>
        <w:rPr>
          <w:rFonts w:ascii="Aparajita" w:eastAsia="Aparajita" w:hAnsi="Aparajita" w:cs="Aparajita"/>
        </w:rPr>
      </w:pPr>
      <w:r>
        <w:rPr>
          <w:rFonts w:ascii="Aparajita" w:eastAsia="Aparajita" w:hAnsi="Aparajita" w:cs="Aparajita"/>
        </w:rPr>
        <w:t xml:space="preserve">I also borrowed from case studies such as </w:t>
      </w:r>
      <w:r>
        <w:rPr>
          <w:rFonts w:ascii="Aparajita" w:eastAsia="Aparajita" w:hAnsi="Aparajita" w:cs="Aparajita"/>
          <w:i/>
        </w:rPr>
        <w:t xml:space="preserve">Wampum, </w:t>
      </w:r>
      <w:proofErr w:type="spellStart"/>
      <w:r>
        <w:rPr>
          <w:rFonts w:ascii="Aparajita" w:eastAsia="Aparajita" w:hAnsi="Aparajita" w:cs="Aparajita"/>
          <w:i/>
        </w:rPr>
        <w:t>Sequoyan</w:t>
      </w:r>
      <w:proofErr w:type="spellEnd"/>
      <w:r>
        <w:rPr>
          <w:rFonts w:ascii="Aparajita" w:eastAsia="Aparajita" w:hAnsi="Aparajita" w:cs="Aparajita"/>
          <w:i/>
        </w:rPr>
        <w:t>, and Story: Decolon</w:t>
      </w:r>
      <w:r>
        <w:rPr>
          <w:rFonts w:ascii="Aparajita" w:eastAsia="Aparajita" w:hAnsi="Aparajita" w:cs="Aparajita"/>
          <w:i/>
        </w:rPr>
        <w:t xml:space="preserve">izing the Digital Archive </w:t>
      </w:r>
      <w:r>
        <w:rPr>
          <w:rFonts w:ascii="Aparajita" w:eastAsia="Aparajita" w:hAnsi="Aparajita" w:cs="Aparajita"/>
        </w:rPr>
        <w:t>to be mindful of the idea of decolonizing the database, so that it would:</w:t>
      </w:r>
    </w:p>
    <w:p w14:paraId="000000BB" w14:textId="77777777" w:rsidR="00EE2640" w:rsidRDefault="008D1DA9">
      <w:pPr>
        <w:numPr>
          <w:ilvl w:val="0"/>
          <w:numId w:val="8"/>
        </w:numPr>
        <w:pBdr>
          <w:top w:val="nil"/>
          <w:left w:val="nil"/>
          <w:bottom w:val="nil"/>
          <w:right w:val="nil"/>
          <w:between w:val="nil"/>
        </w:pBdr>
        <w:rPr>
          <w:rFonts w:ascii="Aparajita" w:eastAsia="Aparajita" w:hAnsi="Aparajita" w:cs="Aparajita"/>
          <w:color w:val="000000"/>
        </w:rPr>
      </w:pPr>
      <w:r>
        <w:rPr>
          <w:rFonts w:ascii="Aparajita" w:eastAsia="Aparajita" w:hAnsi="Aparajita" w:cs="Aparajita"/>
          <w:color w:val="000000"/>
        </w:rPr>
        <w:t>Preserve the “context of collection”</w:t>
      </w:r>
      <w:r>
        <w:rPr>
          <w:rFonts w:ascii="Aparajita" w:eastAsia="Aparajita" w:hAnsi="Aparajita" w:cs="Aparajita"/>
          <w:i/>
          <w:color w:val="000000"/>
        </w:rPr>
        <w:t xml:space="preserve"> </w:t>
      </w:r>
    </w:p>
    <w:p w14:paraId="000000BC" w14:textId="77777777" w:rsidR="00EE2640" w:rsidRDefault="008D1DA9">
      <w:pPr>
        <w:numPr>
          <w:ilvl w:val="0"/>
          <w:numId w:val="8"/>
        </w:numPr>
        <w:pBdr>
          <w:top w:val="nil"/>
          <w:left w:val="nil"/>
          <w:bottom w:val="nil"/>
          <w:right w:val="nil"/>
          <w:between w:val="nil"/>
        </w:pBdr>
        <w:rPr>
          <w:rFonts w:ascii="Aparajita" w:eastAsia="Aparajita" w:hAnsi="Aparajita" w:cs="Aparajita"/>
          <w:color w:val="000000"/>
        </w:rPr>
      </w:pPr>
      <w:r>
        <w:rPr>
          <w:rFonts w:ascii="Aparajita" w:eastAsia="Aparajita" w:hAnsi="Aparajita" w:cs="Aparajita"/>
          <w:color w:val="000000"/>
        </w:rPr>
        <w:t>Recognize how an “artefact”, in this case the book and the story, works in “mediating knowledge for the user or onlooker...and an object becomes ‘dead’ and no longer used”, and not reproduce that lens of a ‘dead’ past. Towards that, I provided a link, as m</w:t>
      </w:r>
      <w:r>
        <w:rPr>
          <w:rFonts w:ascii="Aparajita" w:eastAsia="Aparajita" w:hAnsi="Aparajita" w:cs="Aparajita"/>
          <w:color w:val="000000"/>
        </w:rPr>
        <w:t>uch as possible, to places where these books could be bought or borrowed or read online. And included a blurb for all books I could find, along with their lose translations</w:t>
      </w:r>
    </w:p>
    <w:p w14:paraId="000000BD" w14:textId="77777777" w:rsidR="00EE2640" w:rsidRDefault="008D1DA9">
      <w:pPr>
        <w:numPr>
          <w:ilvl w:val="0"/>
          <w:numId w:val="8"/>
        </w:numPr>
        <w:pBdr>
          <w:top w:val="nil"/>
          <w:left w:val="nil"/>
          <w:bottom w:val="nil"/>
          <w:right w:val="nil"/>
          <w:between w:val="nil"/>
        </w:pBdr>
        <w:rPr>
          <w:rFonts w:ascii="Aparajita" w:eastAsia="Aparajita" w:hAnsi="Aparajita" w:cs="Aparajita"/>
          <w:color w:val="000000"/>
        </w:rPr>
      </w:pPr>
      <w:r>
        <w:rPr>
          <w:rFonts w:ascii="Aparajita" w:eastAsia="Aparajita" w:hAnsi="Aparajita" w:cs="Aparajita"/>
          <w:color w:val="000000"/>
        </w:rPr>
        <w:t>“Preserve the language” – so preference, where possible and feasible, to use the or</w:t>
      </w:r>
      <w:r>
        <w:rPr>
          <w:rFonts w:ascii="Aparajita" w:eastAsia="Aparajita" w:hAnsi="Aparajita" w:cs="Aparajita"/>
          <w:color w:val="000000"/>
        </w:rPr>
        <w:t xml:space="preserve">iginal language over English. Also, to use language as separate table, so books could be mapped to it, and even searched by language. This addresses one of the biggest design flaws of Goodreads, which mentions edition language, but a user cannot use it as </w:t>
      </w:r>
      <w:r>
        <w:rPr>
          <w:rFonts w:ascii="Aparajita" w:eastAsia="Aparajita" w:hAnsi="Aparajita" w:cs="Aparajita"/>
          <w:color w:val="000000"/>
        </w:rPr>
        <w:t>an index.</w:t>
      </w:r>
    </w:p>
    <w:p w14:paraId="000000BE" w14:textId="77777777" w:rsidR="00EE2640" w:rsidRDefault="008D1DA9">
      <w:pPr>
        <w:numPr>
          <w:ilvl w:val="0"/>
          <w:numId w:val="8"/>
        </w:numPr>
        <w:pBdr>
          <w:top w:val="nil"/>
          <w:left w:val="nil"/>
          <w:bottom w:val="nil"/>
          <w:right w:val="nil"/>
          <w:between w:val="nil"/>
        </w:pBdr>
        <w:rPr>
          <w:rFonts w:ascii="Aparajita" w:eastAsia="Aparajita" w:hAnsi="Aparajita" w:cs="Aparajita"/>
          <w:color w:val="000000"/>
        </w:rPr>
      </w:pPr>
      <w:r>
        <w:rPr>
          <w:rFonts w:ascii="Aparajita" w:eastAsia="Aparajita" w:hAnsi="Aparajita" w:cs="Aparajita"/>
          <w:color w:val="000000"/>
        </w:rPr>
        <w:t xml:space="preserve">Give a contextual “sense of time and tradition” </w:t>
      </w:r>
      <w:r>
        <w:rPr>
          <w:rFonts w:ascii="Aparajita" w:eastAsia="Aparajita" w:hAnsi="Aparajita" w:cs="Aparajita"/>
          <w:color w:val="000000"/>
          <w:vertAlign w:val="superscript"/>
        </w:rPr>
        <w:footnoteReference w:id="31"/>
      </w:r>
      <w:r>
        <w:rPr>
          <w:rFonts w:ascii="Aparajita" w:eastAsia="Aparajita" w:hAnsi="Aparajita" w:cs="Aparajita"/>
          <w:color w:val="000000"/>
        </w:rPr>
        <w:t>- Included a table for ‘literary movements’ that would capture both globally relevant and locally unique literary movements and traditions, to add that layer of context and understanding of how li</w:t>
      </w:r>
      <w:r>
        <w:rPr>
          <w:rFonts w:ascii="Aparajita" w:eastAsia="Aparajita" w:hAnsi="Aparajita" w:cs="Aparajita"/>
          <w:color w:val="000000"/>
        </w:rPr>
        <w:t>terature and social life intersect</w:t>
      </w:r>
    </w:p>
    <w:p w14:paraId="000000BF" w14:textId="77777777" w:rsidR="00EE2640" w:rsidRDefault="00EE2640">
      <w:pPr>
        <w:rPr>
          <w:rFonts w:ascii="Aparajita" w:eastAsia="Aparajita" w:hAnsi="Aparajita" w:cs="Aparajita"/>
        </w:rPr>
      </w:pPr>
    </w:p>
    <w:p w14:paraId="000000C0" w14:textId="77777777" w:rsidR="00EE2640" w:rsidRDefault="008D1DA9">
      <w:pPr>
        <w:rPr>
          <w:rFonts w:ascii="Aparajita" w:eastAsia="Aparajita" w:hAnsi="Aparajita" w:cs="Aparajita"/>
        </w:rPr>
      </w:pPr>
      <w:r>
        <w:rPr>
          <w:rFonts w:ascii="Aparajita" w:eastAsia="Aparajita" w:hAnsi="Aparajita" w:cs="Aparajita"/>
        </w:rPr>
        <w:t>To ensure that, I started with the most common denominators of any literary history; “succession in time, distribution in space, and likeness and difference in character.”</w:t>
      </w:r>
      <w:r>
        <w:rPr>
          <w:vertAlign w:val="superscript"/>
        </w:rPr>
        <w:footnoteReference w:id="32"/>
      </w:r>
      <w:r>
        <w:rPr>
          <w:rFonts w:ascii="Aparajita" w:eastAsia="Aparajita" w:hAnsi="Aparajita" w:cs="Aparajita"/>
        </w:rPr>
        <w:t xml:space="preserve"> This translated to year, place of publication,</w:t>
      </w:r>
      <w:r>
        <w:rPr>
          <w:rFonts w:ascii="Aparajita" w:eastAsia="Aparajita" w:hAnsi="Aparajita" w:cs="Aparajita"/>
        </w:rPr>
        <w:t xml:space="preserve"> formats of the books (fiction, non-fiction, poetry, drama) and the themes they fell under, and built up from it. </w:t>
      </w:r>
    </w:p>
    <w:p w14:paraId="000000C1" w14:textId="77777777" w:rsidR="00EE2640" w:rsidRDefault="00EE2640">
      <w:pPr>
        <w:rPr>
          <w:rFonts w:ascii="Aparajita" w:eastAsia="Aparajita" w:hAnsi="Aparajita" w:cs="Aparajita"/>
        </w:rPr>
      </w:pPr>
    </w:p>
    <w:p w14:paraId="000000C2" w14:textId="77777777" w:rsidR="00EE2640" w:rsidRDefault="008D1DA9">
      <w:pPr>
        <w:rPr>
          <w:rFonts w:ascii="Aparajita" w:eastAsia="Aparajita" w:hAnsi="Aparajita" w:cs="Aparajita"/>
        </w:rPr>
      </w:pPr>
      <w:r>
        <w:rPr>
          <w:rFonts w:ascii="Aparajita" w:eastAsia="Aparajita" w:hAnsi="Aparajita" w:cs="Aparajita"/>
        </w:rPr>
        <w:t xml:space="preserve">Other specificities of the database design: </w:t>
      </w:r>
    </w:p>
    <w:p w14:paraId="000000C3" w14:textId="77777777" w:rsidR="00EE2640" w:rsidRDefault="008D1DA9">
      <w:pPr>
        <w:numPr>
          <w:ilvl w:val="0"/>
          <w:numId w:val="1"/>
        </w:numPr>
        <w:pBdr>
          <w:top w:val="nil"/>
          <w:left w:val="nil"/>
          <w:bottom w:val="nil"/>
          <w:right w:val="nil"/>
          <w:between w:val="nil"/>
        </w:pBdr>
        <w:rPr>
          <w:rFonts w:ascii="Aparajita" w:eastAsia="Aparajita" w:hAnsi="Aparajita" w:cs="Aparajita"/>
          <w:color w:val="000000"/>
        </w:rPr>
      </w:pPr>
      <w:r>
        <w:rPr>
          <w:rFonts w:ascii="Aparajita" w:eastAsia="Aparajita" w:hAnsi="Aparajita" w:cs="Aparajita"/>
          <w:color w:val="000000"/>
        </w:rPr>
        <w:lastRenderedPageBreak/>
        <w:t>To capture bibliographical data that would help readers in general, and researcher to ask the k</w:t>
      </w:r>
      <w:r>
        <w:rPr>
          <w:rFonts w:ascii="Aparajita" w:eastAsia="Aparajita" w:hAnsi="Aparajita" w:cs="Aparajita"/>
          <w:color w:val="000000"/>
        </w:rPr>
        <w:t xml:space="preserve">ind of questions outlined at the beginning of this paper – genres, themes, title (in the original and the translation), contributor, language, traditions, blurb (in the original and the translation), year. </w:t>
      </w:r>
    </w:p>
    <w:p w14:paraId="000000C4" w14:textId="77777777" w:rsidR="00EE2640" w:rsidRDefault="008D1DA9">
      <w:pPr>
        <w:numPr>
          <w:ilvl w:val="0"/>
          <w:numId w:val="1"/>
        </w:numPr>
        <w:pBdr>
          <w:top w:val="nil"/>
          <w:left w:val="nil"/>
          <w:bottom w:val="nil"/>
          <w:right w:val="nil"/>
          <w:between w:val="nil"/>
        </w:pBdr>
        <w:rPr>
          <w:rFonts w:ascii="Aparajita" w:eastAsia="Aparajita" w:hAnsi="Aparajita" w:cs="Aparajita"/>
          <w:color w:val="000000"/>
        </w:rPr>
      </w:pPr>
      <w:r>
        <w:rPr>
          <w:rFonts w:ascii="Aparajita" w:eastAsia="Aparajita" w:hAnsi="Aparajita" w:cs="Aparajita"/>
          <w:color w:val="000000"/>
        </w:rPr>
        <w:t>In India, states are linguistically divided, so g</w:t>
      </w:r>
      <w:r>
        <w:rPr>
          <w:rFonts w:ascii="Aparajita" w:eastAsia="Aparajita" w:hAnsi="Aparajita" w:cs="Aparajita"/>
          <w:color w:val="000000"/>
        </w:rPr>
        <w:t>eography and language have a close association. But I wanted to decouple that, to figuratively erase these boundaries that have divided languages in India. So I did not include the ‘State’ field. States are also always changing, and boundaries may be redra</w:t>
      </w:r>
      <w:r>
        <w:rPr>
          <w:rFonts w:ascii="Aparajita" w:eastAsia="Aparajita" w:hAnsi="Aparajita" w:cs="Aparajita"/>
          <w:color w:val="000000"/>
        </w:rPr>
        <w:t xml:space="preserve">wn, or new states with the same official language may emerge. </w:t>
      </w:r>
    </w:p>
    <w:p w14:paraId="000000C5" w14:textId="77777777" w:rsidR="00EE2640" w:rsidRDefault="008D1DA9">
      <w:pPr>
        <w:numPr>
          <w:ilvl w:val="0"/>
          <w:numId w:val="1"/>
        </w:numPr>
        <w:pBdr>
          <w:top w:val="nil"/>
          <w:left w:val="nil"/>
          <w:bottom w:val="nil"/>
          <w:right w:val="nil"/>
          <w:between w:val="nil"/>
        </w:pBdr>
        <w:rPr>
          <w:rFonts w:ascii="Aparajita" w:eastAsia="Aparajita" w:hAnsi="Aparajita" w:cs="Aparajita"/>
          <w:color w:val="000000"/>
        </w:rPr>
      </w:pPr>
      <w:r>
        <w:rPr>
          <w:rFonts w:ascii="Aparajita" w:eastAsia="Aparajita" w:hAnsi="Aparajita" w:cs="Aparajita"/>
          <w:color w:val="000000"/>
        </w:rPr>
        <w:t xml:space="preserve">Track books in their various languages. The Sahitya </w:t>
      </w:r>
      <w:proofErr w:type="spellStart"/>
      <w:r>
        <w:rPr>
          <w:rFonts w:ascii="Aparajita" w:eastAsia="Aparajita" w:hAnsi="Aparajita" w:cs="Aparajita"/>
          <w:color w:val="000000"/>
        </w:rPr>
        <w:t>Akademi</w:t>
      </w:r>
      <w:proofErr w:type="spellEnd"/>
      <w:r>
        <w:rPr>
          <w:rFonts w:ascii="Aparajita" w:eastAsia="Aparajita" w:hAnsi="Aparajita" w:cs="Aparajita"/>
          <w:color w:val="000000"/>
        </w:rPr>
        <w:t xml:space="preserve"> has supported significant amount of translations from one Indian language to another, and there has been significant amount of transl</w:t>
      </w:r>
      <w:r>
        <w:rPr>
          <w:rFonts w:ascii="Aparajita" w:eastAsia="Aparajita" w:hAnsi="Aparajita" w:cs="Aparajita"/>
          <w:color w:val="000000"/>
        </w:rPr>
        <w:t>ation done into English as a general publishing trend. Being able to map books to their translations (which Goodreads does in the form of an edition picker), would also provide a user-friendly way for discovering books. So if a reader does not read a Benga</w:t>
      </w:r>
      <w:r>
        <w:rPr>
          <w:rFonts w:ascii="Aparajita" w:eastAsia="Aparajita" w:hAnsi="Aparajita" w:cs="Aparajita"/>
          <w:color w:val="000000"/>
        </w:rPr>
        <w:t xml:space="preserve">li book, but there are translations into languages they read, it would bring the book and the user closer. </w:t>
      </w:r>
    </w:p>
    <w:p w14:paraId="000000C6" w14:textId="77777777" w:rsidR="00EE2640" w:rsidRDefault="00EE2640">
      <w:pPr>
        <w:pBdr>
          <w:top w:val="nil"/>
          <w:left w:val="nil"/>
          <w:bottom w:val="nil"/>
          <w:right w:val="nil"/>
          <w:between w:val="nil"/>
        </w:pBdr>
        <w:rPr>
          <w:rFonts w:ascii="Aparajita" w:eastAsia="Aparajita" w:hAnsi="Aparajita" w:cs="Aparajita"/>
          <w:color w:val="000000"/>
        </w:rPr>
      </w:pPr>
    </w:p>
    <w:p w14:paraId="000000C7" w14:textId="77777777" w:rsidR="00EE2640" w:rsidRDefault="008D1DA9">
      <w:pPr>
        <w:pBdr>
          <w:top w:val="nil"/>
          <w:left w:val="nil"/>
          <w:bottom w:val="nil"/>
          <w:right w:val="nil"/>
          <w:between w:val="nil"/>
        </w:pBdr>
        <w:rPr>
          <w:rFonts w:ascii="Aparajita" w:eastAsia="Aparajita" w:hAnsi="Aparajita" w:cs="Aparajita"/>
          <w:color w:val="000000"/>
        </w:rPr>
      </w:pPr>
      <w:r>
        <w:rPr>
          <w:rFonts w:ascii="Aparajita" w:eastAsia="Aparajita" w:hAnsi="Aparajita" w:cs="Aparajita"/>
          <w:color w:val="000000"/>
        </w:rPr>
        <w:t>The .</w:t>
      </w:r>
      <w:proofErr w:type="spellStart"/>
      <w:r>
        <w:rPr>
          <w:rFonts w:ascii="Aparajita" w:eastAsia="Aparajita" w:hAnsi="Aparajita" w:cs="Aparajita"/>
          <w:color w:val="000000"/>
        </w:rPr>
        <w:t>sql</w:t>
      </w:r>
      <w:proofErr w:type="spellEnd"/>
      <w:r>
        <w:rPr>
          <w:rFonts w:ascii="Aparajita" w:eastAsia="Aparajita" w:hAnsi="Aparajita" w:cs="Aparajita"/>
          <w:color w:val="000000"/>
        </w:rPr>
        <w:t xml:space="preserve"> file can be found </w:t>
      </w:r>
      <w:hyperlink r:id="rId22">
        <w:r>
          <w:rPr>
            <w:rFonts w:ascii="Aparajita" w:eastAsia="Aparajita" w:hAnsi="Aparajita" w:cs="Aparajita"/>
            <w:color w:val="0563C1"/>
            <w:u w:val="single"/>
          </w:rPr>
          <w:t>on GitHub</w:t>
        </w:r>
      </w:hyperlink>
      <w:r>
        <w:rPr>
          <w:rFonts w:ascii="Aparajita" w:eastAsia="Aparajita" w:hAnsi="Aparajita" w:cs="Aparajita"/>
          <w:color w:val="000000"/>
        </w:rPr>
        <w:t xml:space="preserve">. </w:t>
      </w:r>
      <w:r>
        <w:rPr>
          <w:rFonts w:ascii="Aparajita" w:eastAsia="Aparajita" w:hAnsi="Aparajita" w:cs="Aparajita"/>
        </w:rPr>
        <w:t>It is a private repository at the moment (discussed in the data-management plan).</w:t>
      </w:r>
    </w:p>
    <w:p w14:paraId="000000C8" w14:textId="77777777" w:rsidR="00EE2640" w:rsidRDefault="00EE2640">
      <w:pPr>
        <w:rPr>
          <w:rFonts w:ascii="Aparajita" w:eastAsia="Aparajita" w:hAnsi="Aparajita" w:cs="Aparajita"/>
        </w:rPr>
      </w:pPr>
    </w:p>
    <w:p w14:paraId="000000C9" w14:textId="77777777" w:rsidR="00EE2640" w:rsidRDefault="008D1DA9">
      <w:pPr>
        <w:pStyle w:val="Heading3"/>
        <w:ind w:firstLine="360"/>
      </w:pPr>
      <w:r>
        <w:t xml:space="preserve">A note the database design </w:t>
      </w:r>
    </w:p>
    <w:p w14:paraId="000000CA" w14:textId="77777777" w:rsidR="00EE2640" w:rsidRDefault="00EE2640">
      <w:pPr>
        <w:rPr>
          <w:rFonts w:ascii="Aparajita" w:eastAsia="Aparajita" w:hAnsi="Aparajita" w:cs="Aparajita"/>
        </w:rPr>
      </w:pPr>
    </w:p>
    <w:p w14:paraId="000000CB" w14:textId="77777777" w:rsidR="00EE2640" w:rsidRDefault="008D1DA9">
      <w:pPr>
        <w:rPr>
          <w:rFonts w:ascii="Aparajita" w:eastAsia="Aparajita" w:hAnsi="Aparajita" w:cs="Aparajita"/>
        </w:rPr>
      </w:pPr>
      <w:r>
        <w:rPr>
          <w:rFonts w:ascii="Aparajita" w:eastAsia="Aparajita" w:hAnsi="Aparajita" w:cs="Aparajita"/>
        </w:rPr>
        <w:t>To make possible the kind of granular data collection and</w:t>
      </w:r>
      <w:r>
        <w:rPr>
          <w:rFonts w:ascii="Aparajita" w:eastAsia="Aparajita" w:hAnsi="Aparajita" w:cs="Aparajita"/>
        </w:rPr>
        <w:t xml:space="preserve"> retrieval possible, there were some key considerations while building the database</w:t>
      </w:r>
    </w:p>
    <w:p w14:paraId="000000CC" w14:textId="77777777" w:rsidR="00EE2640" w:rsidRDefault="00EE2640">
      <w:pPr>
        <w:rPr>
          <w:rFonts w:ascii="Aparajita" w:eastAsia="Aparajita" w:hAnsi="Aparajita" w:cs="Aparajita"/>
        </w:rPr>
      </w:pPr>
    </w:p>
    <w:p w14:paraId="000000CD" w14:textId="77777777" w:rsidR="00EE2640" w:rsidRDefault="008D1DA9">
      <w:pPr>
        <w:numPr>
          <w:ilvl w:val="0"/>
          <w:numId w:val="3"/>
        </w:numPr>
        <w:pBdr>
          <w:top w:val="nil"/>
          <w:left w:val="nil"/>
          <w:bottom w:val="nil"/>
          <w:right w:val="nil"/>
          <w:between w:val="nil"/>
        </w:pBdr>
        <w:rPr>
          <w:rFonts w:ascii="Aparajita" w:eastAsia="Aparajita" w:hAnsi="Aparajita" w:cs="Aparajita"/>
          <w:color w:val="000000"/>
        </w:rPr>
      </w:pPr>
      <w:r>
        <w:rPr>
          <w:rFonts w:ascii="Aparajita" w:eastAsia="Aparajita" w:hAnsi="Aparajita" w:cs="Aparajita"/>
          <w:color w:val="000000"/>
        </w:rPr>
        <w:t>Books were entered in two separate tables: ‘books’ and ‘translations’. This would ensure one could be mapped to another, and create not a linear hierarchy of editions (for</w:t>
      </w:r>
      <w:r>
        <w:rPr>
          <w:rFonts w:ascii="Aparajita" w:eastAsia="Aparajita" w:hAnsi="Aparajita" w:cs="Aparajita"/>
          <w:color w:val="000000"/>
        </w:rPr>
        <w:t xml:space="preserve"> </w:t>
      </w:r>
      <w:proofErr w:type="spellStart"/>
      <w:r>
        <w:rPr>
          <w:rFonts w:ascii="Aparajita" w:eastAsia="Aparajita" w:hAnsi="Aparajita" w:cs="Aparajita"/>
          <w:color w:val="000000"/>
        </w:rPr>
        <w:t>eg</w:t>
      </w:r>
      <w:proofErr w:type="spellEnd"/>
      <w:r>
        <w:rPr>
          <w:rFonts w:ascii="Aparajita" w:eastAsia="Aparajita" w:hAnsi="Aparajita" w:cs="Aparajita"/>
          <w:color w:val="000000"/>
        </w:rPr>
        <w:t xml:space="preserve">: like Goodreads does), but a lateral connection that established a network (when doing research) and acts as a direct pointer (when browsing as a reader). </w:t>
      </w:r>
    </w:p>
    <w:p w14:paraId="000000CE" w14:textId="77777777" w:rsidR="00EE2640" w:rsidRDefault="008D1DA9">
      <w:pPr>
        <w:numPr>
          <w:ilvl w:val="0"/>
          <w:numId w:val="3"/>
        </w:numPr>
        <w:pBdr>
          <w:top w:val="nil"/>
          <w:left w:val="nil"/>
          <w:bottom w:val="nil"/>
          <w:right w:val="nil"/>
          <w:between w:val="nil"/>
        </w:pBdr>
        <w:rPr>
          <w:rFonts w:ascii="Aparajita" w:eastAsia="Aparajita" w:hAnsi="Aparajita" w:cs="Aparajita"/>
          <w:color w:val="000000"/>
        </w:rPr>
      </w:pPr>
      <w:r>
        <w:rPr>
          <w:rFonts w:ascii="Aparajita" w:eastAsia="Aparajita" w:hAnsi="Aparajita" w:cs="Aparajita"/>
          <w:color w:val="000000"/>
        </w:rPr>
        <w:t xml:space="preserve">Splitting the genre into two kinds broader categories – one pertaining to themes (or subjects), </w:t>
      </w:r>
      <w:r>
        <w:rPr>
          <w:rFonts w:ascii="Aparajita" w:eastAsia="Aparajita" w:hAnsi="Aparajita" w:cs="Aparajita"/>
          <w:color w:val="000000"/>
        </w:rPr>
        <w:t>and the other to the categories of fiction, non-fiction, poetry, and play. In my experiences on book discovery, books were always under one broad category of “fiction” or under some other genres such as “comics” or “LGBTQ+” or “Classic”. This brings in a l</w:t>
      </w:r>
      <w:r>
        <w:rPr>
          <w:rFonts w:ascii="Aparajita" w:eastAsia="Aparajita" w:hAnsi="Aparajita" w:cs="Aparajita"/>
          <w:color w:val="000000"/>
        </w:rPr>
        <w:t>ot of arbitrariness, and forces a data manager to choose one over another. For this, themes that were commercial – classic, best-sellers, most-read, award-winning, women-centric – were not included. Instead, the broad categories of fiction, non-fiction, co</w:t>
      </w:r>
      <w:r>
        <w:rPr>
          <w:rFonts w:ascii="Aparajita" w:eastAsia="Aparajita" w:hAnsi="Aparajita" w:cs="Aparajita"/>
          <w:color w:val="000000"/>
        </w:rPr>
        <w:t xml:space="preserve">mics, plays, song, folk, and collections of poetry, essays, short-story will be used as values for data validation at the time of data entry. </w:t>
      </w:r>
    </w:p>
    <w:p w14:paraId="000000CF" w14:textId="77777777" w:rsidR="00EE2640" w:rsidRDefault="008D1DA9">
      <w:pPr>
        <w:numPr>
          <w:ilvl w:val="0"/>
          <w:numId w:val="3"/>
        </w:numPr>
        <w:pBdr>
          <w:top w:val="nil"/>
          <w:left w:val="nil"/>
          <w:bottom w:val="nil"/>
          <w:right w:val="nil"/>
          <w:between w:val="nil"/>
        </w:pBdr>
        <w:rPr>
          <w:rFonts w:ascii="Aparajita" w:eastAsia="Aparajita" w:hAnsi="Aparajita" w:cs="Aparajita"/>
          <w:color w:val="000000"/>
        </w:rPr>
      </w:pPr>
      <w:r>
        <w:rPr>
          <w:rFonts w:ascii="Aparajita" w:eastAsia="Aparajita" w:hAnsi="Aparajita" w:cs="Aparajita"/>
          <w:color w:val="000000"/>
        </w:rPr>
        <w:t>As data was being gathered, there emerged that a lot of books used a particular kind of dialect of an official la</w:t>
      </w:r>
      <w:r>
        <w:rPr>
          <w:rFonts w:ascii="Aparajita" w:eastAsia="Aparajita" w:hAnsi="Aparajita" w:cs="Aparajita"/>
          <w:color w:val="000000"/>
        </w:rPr>
        <w:t>nguage. In the table ‘</w:t>
      </w:r>
      <w:proofErr w:type="spellStart"/>
      <w:r>
        <w:rPr>
          <w:rFonts w:ascii="Aparajita" w:eastAsia="Aparajita" w:hAnsi="Aparajita" w:cs="Aparajita"/>
          <w:color w:val="000000"/>
        </w:rPr>
        <w:t>book_language</w:t>
      </w:r>
      <w:proofErr w:type="spellEnd"/>
      <w:r>
        <w:rPr>
          <w:rFonts w:ascii="Aparajita" w:eastAsia="Aparajita" w:hAnsi="Aparajita" w:cs="Aparajita"/>
          <w:color w:val="000000"/>
        </w:rPr>
        <w:t>’, another column for dialect was added to capture this detail.</w:t>
      </w:r>
    </w:p>
    <w:p w14:paraId="000000D0" w14:textId="77777777" w:rsidR="00EE2640" w:rsidRDefault="00EE2640">
      <w:pPr>
        <w:pStyle w:val="Heading3"/>
      </w:pPr>
    </w:p>
    <w:p w14:paraId="000000D1" w14:textId="77777777" w:rsidR="00EE2640" w:rsidRDefault="008D1DA9">
      <w:pPr>
        <w:pStyle w:val="Heading3"/>
        <w:ind w:firstLine="360"/>
      </w:pPr>
      <w:r>
        <w:t xml:space="preserve">A note on data gathering </w:t>
      </w:r>
    </w:p>
    <w:p w14:paraId="000000D2" w14:textId="77777777" w:rsidR="00EE2640" w:rsidRDefault="00EE2640"/>
    <w:p w14:paraId="000000D3" w14:textId="77777777" w:rsidR="00EE2640" w:rsidRDefault="008D1DA9">
      <w:pPr>
        <w:rPr>
          <w:rFonts w:ascii="Aparajita" w:eastAsia="Aparajita" w:hAnsi="Aparajita" w:cs="Aparajita"/>
        </w:rPr>
      </w:pPr>
      <w:r>
        <w:rPr>
          <w:rFonts w:ascii="Aparajita" w:eastAsia="Aparajita" w:hAnsi="Aparajita" w:cs="Aparajita"/>
        </w:rPr>
        <w:t>As I mentioned earlier, there was no corpus to begin with. I chose the years 1965-1985, and decided to focus on fiction alone – n</w:t>
      </w:r>
      <w:r>
        <w:rPr>
          <w:rFonts w:ascii="Aparajita" w:eastAsia="Aparajita" w:hAnsi="Aparajita" w:cs="Aparajita"/>
        </w:rPr>
        <w:t xml:space="preserve">ovels and short-stories, because according to the surveys mentioned at the start of the paper, they were the preferred genres. At the beginning, it was overwhelming to begin to find these books, but then taking a page out of the </w:t>
      </w:r>
      <w:r>
        <w:rPr>
          <w:rFonts w:ascii="Aparajita" w:eastAsia="Aparajita" w:hAnsi="Aparajita" w:cs="Aparajita"/>
          <w:i/>
        </w:rPr>
        <w:t>Two Centuries of Indian Pri</w:t>
      </w:r>
      <w:r>
        <w:rPr>
          <w:rFonts w:ascii="Aparajita" w:eastAsia="Aparajita" w:hAnsi="Aparajita" w:cs="Aparajita"/>
          <w:i/>
        </w:rPr>
        <w:t xml:space="preserve">nt </w:t>
      </w:r>
      <w:r>
        <w:rPr>
          <w:rFonts w:ascii="Aparajita" w:eastAsia="Aparajita" w:hAnsi="Aparajita" w:cs="Aparajita"/>
        </w:rPr>
        <w:t xml:space="preserve">project, I used annual roundups of the literature in each language published in the bi-monthly Sahitya </w:t>
      </w:r>
      <w:proofErr w:type="spellStart"/>
      <w:r>
        <w:rPr>
          <w:rFonts w:ascii="Aparajita" w:eastAsia="Aparajita" w:hAnsi="Aparajita" w:cs="Aparajita"/>
        </w:rPr>
        <w:t>Akademi</w:t>
      </w:r>
      <w:proofErr w:type="spellEnd"/>
      <w:r>
        <w:rPr>
          <w:rFonts w:ascii="Aparajita" w:eastAsia="Aparajita" w:hAnsi="Aparajita" w:cs="Aparajita"/>
        </w:rPr>
        <w:t xml:space="preserve"> journal </w:t>
      </w:r>
      <w:r>
        <w:rPr>
          <w:rFonts w:ascii="Aparajita" w:eastAsia="Aparajita" w:hAnsi="Aparajita" w:cs="Aparajita"/>
          <w:i/>
        </w:rPr>
        <w:t xml:space="preserve">Indian Literature </w:t>
      </w:r>
      <w:r>
        <w:rPr>
          <w:rFonts w:ascii="Aparajita" w:eastAsia="Aparajita" w:hAnsi="Aparajita" w:cs="Aparajita"/>
        </w:rPr>
        <w:t xml:space="preserve">from journal issues accessible via the JSTOR database, and some issues of </w:t>
      </w:r>
      <w:r>
        <w:rPr>
          <w:rFonts w:ascii="Aparajita" w:eastAsia="Aparajita" w:hAnsi="Aparajita" w:cs="Aparajita"/>
          <w:i/>
        </w:rPr>
        <w:t>Journal of South Asian Literature</w:t>
      </w:r>
      <w:r>
        <w:rPr>
          <w:rFonts w:ascii="Aparajita" w:eastAsia="Aparajita" w:hAnsi="Aparajita" w:cs="Aparajita"/>
        </w:rPr>
        <w:t>. There are gaps of some years, so the sample set does not cover every year in the range.</w:t>
      </w:r>
    </w:p>
    <w:p w14:paraId="000000D4" w14:textId="77777777" w:rsidR="00EE2640" w:rsidRDefault="00EE2640">
      <w:pPr>
        <w:rPr>
          <w:rFonts w:ascii="Aparajita" w:eastAsia="Aparajita" w:hAnsi="Aparajita" w:cs="Aparajita"/>
        </w:rPr>
      </w:pPr>
    </w:p>
    <w:p w14:paraId="000000D5" w14:textId="77777777" w:rsidR="00EE2640" w:rsidRDefault="008D1DA9">
      <w:pPr>
        <w:rPr>
          <w:rFonts w:ascii="Aparajita" w:eastAsia="Aparajita" w:hAnsi="Aparajita" w:cs="Aparajita"/>
        </w:rPr>
      </w:pPr>
      <w:r>
        <w:rPr>
          <w:rFonts w:ascii="Aparajita" w:eastAsia="Aparajita" w:hAnsi="Aparajita" w:cs="Aparajita"/>
        </w:rPr>
        <w:t>Online translation tools were used for creating translated</w:t>
      </w:r>
      <w:r>
        <w:rPr>
          <w:rFonts w:ascii="Aparajita" w:eastAsia="Aparajita" w:hAnsi="Aparajita" w:cs="Aparajita"/>
        </w:rPr>
        <w:t xml:space="preserve"> blurbs (edited after translations were generated) from Gujarati, Hindi, and Marathi to English. They are: </w:t>
      </w:r>
    </w:p>
    <w:p w14:paraId="000000D6" w14:textId="77777777" w:rsidR="00EE2640" w:rsidRDefault="008D1DA9">
      <w:pPr>
        <w:numPr>
          <w:ilvl w:val="0"/>
          <w:numId w:val="7"/>
        </w:numPr>
        <w:pBdr>
          <w:top w:val="nil"/>
          <w:left w:val="nil"/>
          <w:bottom w:val="nil"/>
          <w:right w:val="nil"/>
          <w:between w:val="nil"/>
        </w:pBdr>
        <w:rPr>
          <w:rFonts w:ascii="Aparajita" w:eastAsia="Aparajita" w:hAnsi="Aparajita" w:cs="Aparajita"/>
          <w:color w:val="000000"/>
        </w:rPr>
      </w:pPr>
      <w:hyperlink r:id="rId23">
        <w:r>
          <w:rPr>
            <w:rFonts w:ascii="Aparajita" w:eastAsia="Aparajita" w:hAnsi="Aparajita" w:cs="Aparajita"/>
            <w:color w:val="0563C1"/>
            <w:u w:val="single"/>
          </w:rPr>
          <w:t>https://www.easyhindityping.com/marathi-to-english-translation</w:t>
        </w:r>
      </w:hyperlink>
      <w:r>
        <w:rPr>
          <w:rFonts w:ascii="Aparajita" w:eastAsia="Aparajita" w:hAnsi="Aparajita" w:cs="Aparajita"/>
          <w:color w:val="000000"/>
        </w:rPr>
        <w:t xml:space="preserve"> </w:t>
      </w:r>
    </w:p>
    <w:p w14:paraId="000000D7" w14:textId="77777777" w:rsidR="00EE2640" w:rsidRDefault="008D1DA9">
      <w:pPr>
        <w:numPr>
          <w:ilvl w:val="0"/>
          <w:numId w:val="7"/>
        </w:numPr>
        <w:pBdr>
          <w:top w:val="nil"/>
          <w:left w:val="nil"/>
          <w:bottom w:val="nil"/>
          <w:right w:val="nil"/>
          <w:between w:val="nil"/>
        </w:pBdr>
        <w:rPr>
          <w:rFonts w:ascii="Aparajita" w:eastAsia="Aparajita" w:hAnsi="Aparajita" w:cs="Aparajita"/>
          <w:color w:val="000000"/>
        </w:rPr>
      </w:pPr>
      <w:hyperlink r:id="rId24">
        <w:r>
          <w:rPr>
            <w:rFonts w:ascii="Aparajita" w:eastAsia="Aparajita" w:hAnsi="Aparajita" w:cs="Aparajita"/>
            <w:color w:val="0563C1"/>
            <w:u w:val="single"/>
          </w:rPr>
          <w:t>https://www.easyhindityping.com/</w:t>
        </w:r>
        <w:r>
          <w:rPr>
            <w:rFonts w:ascii="Aparajita" w:eastAsia="Aparajita" w:hAnsi="Aparajita" w:cs="Aparajita"/>
            <w:color w:val="0563C1"/>
            <w:u w:val="single"/>
          </w:rPr>
          <w:t>hindi-to-english-translation</w:t>
        </w:r>
      </w:hyperlink>
      <w:r>
        <w:rPr>
          <w:rFonts w:ascii="Aparajita" w:eastAsia="Aparajita" w:hAnsi="Aparajita" w:cs="Aparajita"/>
          <w:color w:val="000000"/>
        </w:rPr>
        <w:t xml:space="preserve"> </w:t>
      </w:r>
    </w:p>
    <w:p w14:paraId="000000D8" w14:textId="77777777" w:rsidR="00EE2640" w:rsidRDefault="008D1DA9">
      <w:pPr>
        <w:numPr>
          <w:ilvl w:val="0"/>
          <w:numId w:val="7"/>
        </w:numPr>
        <w:pBdr>
          <w:top w:val="nil"/>
          <w:left w:val="nil"/>
          <w:bottom w:val="nil"/>
          <w:right w:val="nil"/>
          <w:between w:val="nil"/>
        </w:pBdr>
        <w:rPr>
          <w:rFonts w:ascii="Aparajita" w:eastAsia="Aparajita" w:hAnsi="Aparajita" w:cs="Aparajita"/>
          <w:color w:val="000000"/>
        </w:rPr>
      </w:pPr>
      <w:hyperlink r:id="rId25">
        <w:r>
          <w:rPr>
            <w:rFonts w:ascii="Aparajita" w:eastAsia="Aparajita" w:hAnsi="Aparajita" w:cs="Aparajita"/>
            <w:color w:val="0563C1"/>
            <w:u w:val="single"/>
          </w:rPr>
          <w:t>https://www.easyhindityping.com/gujarati-to-english-translation</w:t>
        </w:r>
      </w:hyperlink>
      <w:r>
        <w:rPr>
          <w:rFonts w:ascii="Aparajita" w:eastAsia="Aparajita" w:hAnsi="Aparajita" w:cs="Aparajita"/>
          <w:color w:val="000000"/>
        </w:rPr>
        <w:t xml:space="preserve"> </w:t>
      </w:r>
      <w:r>
        <w:rPr>
          <w:rFonts w:ascii="Aparajita" w:eastAsia="Aparajita" w:hAnsi="Aparajita" w:cs="Aparajita"/>
          <w:color w:val="000000"/>
        </w:rPr>
        <w:tab/>
      </w:r>
    </w:p>
    <w:p w14:paraId="000000D9" w14:textId="77777777" w:rsidR="00EE2640" w:rsidRDefault="00EE2640">
      <w:pPr>
        <w:pStyle w:val="Heading3"/>
        <w:ind w:firstLine="360"/>
      </w:pPr>
    </w:p>
    <w:p w14:paraId="000000DA" w14:textId="77777777" w:rsidR="00EE2640" w:rsidRDefault="008D1DA9">
      <w:pPr>
        <w:pStyle w:val="Heading3"/>
        <w:ind w:firstLine="360"/>
      </w:pPr>
      <w:r>
        <w:t>A note on eliminations</w:t>
      </w:r>
    </w:p>
    <w:p w14:paraId="000000DB" w14:textId="77777777" w:rsidR="00EE2640" w:rsidRDefault="00EE2640"/>
    <w:p w14:paraId="000000DC" w14:textId="77777777" w:rsidR="00EE2640" w:rsidRDefault="008D1DA9">
      <w:pPr>
        <w:rPr>
          <w:rFonts w:ascii="Aparajita" w:eastAsia="Aparajita" w:hAnsi="Aparajita" w:cs="Aparajita"/>
        </w:rPr>
      </w:pPr>
      <w:r>
        <w:rPr>
          <w:rFonts w:ascii="Aparajita" w:eastAsia="Aparajita" w:hAnsi="Aparajita" w:cs="Aparajita"/>
        </w:rPr>
        <w:t>To keep the focus of the project under control, ther</w:t>
      </w:r>
      <w:r>
        <w:rPr>
          <w:rFonts w:ascii="Aparajita" w:eastAsia="Aparajita" w:hAnsi="Aparajita" w:cs="Aparajita"/>
        </w:rPr>
        <w:t>e were many data points that were eliminated:</w:t>
      </w:r>
    </w:p>
    <w:p w14:paraId="000000DD" w14:textId="77777777" w:rsidR="00EE2640" w:rsidRDefault="008D1DA9">
      <w:pPr>
        <w:numPr>
          <w:ilvl w:val="0"/>
          <w:numId w:val="9"/>
        </w:numPr>
        <w:pBdr>
          <w:top w:val="nil"/>
          <w:left w:val="nil"/>
          <w:bottom w:val="nil"/>
          <w:right w:val="nil"/>
          <w:between w:val="nil"/>
        </w:pBdr>
        <w:rPr>
          <w:rFonts w:ascii="Aparajita" w:eastAsia="Aparajita" w:hAnsi="Aparajita" w:cs="Aparajita"/>
          <w:color w:val="000000"/>
        </w:rPr>
      </w:pPr>
      <w:r>
        <w:rPr>
          <w:rFonts w:ascii="Aparajita" w:eastAsia="Aparajita" w:hAnsi="Aparajita" w:cs="Aparajita"/>
          <w:color w:val="000000"/>
        </w:rPr>
        <w:t>First publisher of the book</w:t>
      </w:r>
    </w:p>
    <w:p w14:paraId="000000DE" w14:textId="77777777" w:rsidR="00EE2640" w:rsidRDefault="008D1DA9">
      <w:pPr>
        <w:numPr>
          <w:ilvl w:val="0"/>
          <w:numId w:val="9"/>
        </w:numPr>
        <w:pBdr>
          <w:top w:val="nil"/>
          <w:left w:val="nil"/>
          <w:bottom w:val="nil"/>
          <w:right w:val="nil"/>
          <w:between w:val="nil"/>
        </w:pBdr>
        <w:rPr>
          <w:rFonts w:ascii="Aparajita" w:eastAsia="Aparajita" w:hAnsi="Aparajita" w:cs="Aparajita"/>
          <w:color w:val="000000"/>
        </w:rPr>
      </w:pPr>
      <w:r>
        <w:rPr>
          <w:rFonts w:ascii="Aparajita" w:eastAsia="Aparajita" w:hAnsi="Aparajita" w:cs="Aparajita"/>
          <w:color w:val="000000"/>
        </w:rPr>
        <w:t>Names of magazines and publications</w:t>
      </w:r>
    </w:p>
    <w:p w14:paraId="000000DF" w14:textId="77777777" w:rsidR="00EE2640" w:rsidRDefault="008D1DA9">
      <w:pPr>
        <w:numPr>
          <w:ilvl w:val="0"/>
          <w:numId w:val="9"/>
        </w:numPr>
        <w:pBdr>
          <w:top w:val="nil"/>
          <w:left w:val="nil"/>
          <w:bottom w:val="nil"/>
          <w:right w:val="nil"/>
          <w:between w:val="nil"/>
        </w:pBdr>
        <w:rPr>
          <w:rFonts w:ascii="Aparajita" w:eastAsia="Aparajita" w:hAnsi="Aparajita" w:cs="Aparajita"/>
          <w:color w:val="000000"/>
        </w:rPr>
      </w:pPr>
      <w:r>
        <w:rPr>
          <w:rFonts w:ascii="Aparajita" w:eastAsia="Aparajita" w:hAnsi="Aparajita" w:cs="Aparajita"/>
          <w:color w:val="000000"/>
        </w:rPr>
        <w:t xml:space="preserve">References/Influences: As I mention at the very beginning, the literary system in India post-independence has been deeply influenced by the West. </w:t>
      </w:r>
      <w:r>
        <w:rPr>
          <w:rFonts w:ascii="Aparajita" w:eastAsia="Aparajita" w:hAnsi="Aparajita" w:cs="Aparajita"/>
          <w:color w:val="000000"/>
        </w:rPr>
        <w:t>This shows in the literary works produced – biographies of global authors, direct inspirations from the likes of W.H. Auden, Russian authors. For purposes of scale, I chose not to include these.</w:t>
      </w:r>
    </w:p>
    <w:p w14:paraId="000000E0" w14:textId="77777777" w:rsidR="00EE2640" w:rsidRDefault="008D1DA9">
      <w:pPr>
        <w:numPr>
          <w:ilvl w:val="0"/>
          <w:numId w:val="9"/>
        </w:numPr>
        <w:pBdr>
          <w:top w:val="nil"/>
          <w:left w:val="nil"/>
          <w:bottom w:val="nil"/>
          <w:right w:val="nil"/>
          <w:between w:val="nil"/>
        </w:pBdr>
        <w:rPr>
          <w:rFonts w:ascii="Aparajita" w:eastAsia="Aparajita" w:hAnsi="Aparajita" w:cs="Aparajita"/>
          <w:color w:val="000000"/>
        </w:rPr>
      </w:pPr>
      <w:r>
        <w:rPr>
          <w:rFonts w:ascii="Aparajita" w:eastAsia="Aparajita" w:hAnsi="Aparajita" w:cs="Aparajita"/>
          <w:color w:val="000000"/>
        </w:rPr>
        <w:t>Editions and edition numbers: Documentation about books and p</w:t>
      </w:r>
      <w:r>
        <w:rPr>
          <w:rFonts w:ascii="Aparajita" w:eastAsia="Aparajita" w:hAnsi="Aparajita" w:cs="Aparajita"/>
          <w:color w:val="000000"/>
        </w:rPr>
        <w:t>ublishing is not easily accessible, and while edition numbers could track the popularity of books over time, this was out of scope for the project</w:t>
      </w:r>
    </w:p>
    <w:p w14:paraId="000000E1" w14:textId="77777777" w:rsidR="00EE2640" w:rsidRDefault="008D1DA9">
      <w:pPr>
        <w:numPr>
          <w:ilvl w:val="0"/>
          <w:numId w:val="9"/>
        </w:numPr>
        <w:pBdr>
          <w:top w:val="nil"/>
          <w:left w:val="nil"/>
          <w:bottom w:val="nil"/>
          <w:right w:val="nil"/>
          <w:between w:val="nil"/>
        </w:pBdr>
        <w:rPr>
          <w:rFonts w:ascii="Aparajita" w:eastAsia="Aparajita" w:hAnsi="Aparajita" w:cs="Aparajita"/>
          <w:color w:val="000000"/>
        </w:rPr>
      </w:pPr>
      <w:r>
        <w:rPr>
          <w:rFonts w:ascii="Aparajita" w:eastAsia="Aparajita" w:hAnsi="Aparajita" w:cs="Aparajita"/>
          <w:color w:val="000000"/>
        </w:rPr>
        <w:t>Every book of every mentioned writer. Many authors mentioned in this dataset have elaborate Wikipedia entries</w:t>
      </w:r>
      <w:r>
        <w:rPr>
          <w:rFonts w:ascii="Aparajita" w:eastAsia="Aparajita" w:hAnsi="Aparajita" w:cs="Aparajita"/>
          <w:color w:val="000000"/>
        </w:rPr>
        <w:t xml:space="preserve"> dedicated to them, which mention all their works. Again, in being intentional about the sample set, and in light of the three months that were dedicated to this phase, I had to ignore several works for the moment</w:t>
      </w:r>
    </w:p>
    <w:p w14:paraId="000000E2" w14:textId="77777777" w:rsidR="00EE2640" w:rsidRDefault="008D1DA9">
      <w:pPr>
        <w:numPr>
          <w:ilvl w:val="0"/>
          <w:numId w:val="9"/>
        </w:numPr>
        <w:pBdr>
          <w:top w:val="nil"/>
          <w:left w:val="nil"/>
          <w:bottom w:val="nil"/>
          <w:right w:val="nil"/>
          <w:between w:val="nil"/>
        </w:pBdr>
        <w:rPr>
          <w:rFonts w:ascii="Aparajita" w:eastAsia="Aparajita" w:hAnsi="Aparajita" w:cs="Aparajita"/>
          <w:color w:val="000000"/>
        </w:rPr>
      </w:pPr>
      <w:r>
        <w:rPr>
          <w:rFonts w:ascii="Aparajita" w:eastAsia="Aparajita" w:hAnsi="Aparajita" w:cs="Aparajita"/>
          <w:color w:val="000000"/>
        </w:rPr>
        <w:t>Commercial Bibliographical details like: N</w:t>
      </w:r>
      <w:r>
        <w:rPr>
          <w:rFonts w:ascii="Aparajita" w:eastAsia="Aparajita" w:hAnsi="Aparajita" w:cs="Aparajita"/>
          <w:color w:val="000000"/>
        </w:rPr>
        <w:t>ature of the physical book (hardback or paperback), number of pages, ISBN-10 (where both ISBN-10 and ISBN-13 were available), weight</w:t>
      </w:r>
    </w:p>
    <w:p w14:paraId="000000E3" w14:textId="77777777" w:rsidR="00EE2640" w:rsidRDefault="008D1DA9">
      <w:pPr>
        <w:numPr>
          <w:ilvl w:val="0"/>
          <w:numId w:val="9"/>
        </w:numPr>
        <w:pBdr>
          <w:top w:val="nil"/>
          <w:left w:val="nil"/>
          <w:bottom w:val="nil"/>
          <w:right w:val="nil"/>
          <w:between w:val="nil"/>
        </w:pBdr>
        <w:rPr>
          <w:rFonts w:ascii="Aparajita" w:eastAsia="Aparajita" w:hAnsi="Aparajita" w:cs="Aparajita"/>
          <w:color w:val="000000"/>
        </w:rPr>
      </w:pPr>
      <w:r>
        <w:rPr>
          <w:rFonts w:ascii="Aparajita" w:eastAsia="Aparajita" w:hAnsi="Aparajita" w:cs="Aparajita"/>
          <w:color w:val="000000"/>
        </w:rPr>
        <w:t>Awards: India has several hundred literary awards, if all the languages are combined. But I ignored that for this phase too</w:t>
      </w:r>
      <w:r>
        <w:rPr>
          <w:rFonts w:ascii="Aparajita" w:eastAsia="Aparajita" w:hAnsi="Aparajita" w:cs="Aparajita"/>
          <w:color w:val="000000"/>
        </w:rPr>
        <w:t>, to keep the project to a manageable scale</w:t>
      </w:r>
    </w:p>
    <w:p w14:paraId="000000E4" w14:textId="77777777" w:rsidR="00EE2640" w:rsidRDefault="008D1DA9">
      <w:pPr>
        <w:numPr>
          <w:ilvl w:val="0"/>
          <w:numId w:val="9"/>
        </w:numPr>
        <w:pBdr>
          <w:top w:val="nil"/>
          <w:left w:val="nil"/>
          <w:bottom w:val="nil"/>
          <w:right w:val="nil"/>
          <w:between w:val="nil"/>
        </w:pBdr>
        <w:rPr>
          <w:rFonts w:ascii="Aparajita" w:eastAsia="Aparajita" w:hAnsi="Aparajita" w:cs="Aparajita"/>
          <w:color w:val="000000"/>
        </w:rPr>
      </w:pPr>
      <w:r>
        <w:rPr>
          <w:rFonts w:ascii="Aparajita" w:eastAsia="Aparajita" w:hAnsi="Aparajita" w:cs="Aparajita"/>
          <w:color w:val="000000"/>
        </w:rPr>
        <w:t>Adaptations: As I began gathering data, it emerged that India has a rich history of adaptations of books into movies. But this emerged later in the data gathering process, and by then the design for this phase ha</w:t>
      </w:r>
      <w:r>
        <w:rPr>
          <w:rFonts w:ascii="Aparajita" w:eastAsia="Aparajita" w:hAnsi="Aparajita" w:cs="Aparajita"/>
          <w:color w:val="000000"/>
        </w:rPr>
        <w:t>d been locked. Once funded, it would be awesome to create a table to hold that information, and map the multimedia history of a book/story. But for now, it is ignored</w:t>
      </w:r>
    </w:p>
    <w:p w14:paraId="000000E5" w14:textId="77777777" w:rsidR="00EE2640" w:rsidRDefault="00EE2640">
      <w:pPr>
        <w:rPr>
          <w:rFonts w:ascii="Aparajita" w:eastAsia="Aparajita" w:hAnsi="Aparajita" w:cs="Aparajita"/>
        </w:rPr>
      </w:pPr>
    </w:p>
    <w:p w14:paraId="000000E6" w14:textId="77777777" w:rsidR="00EE2640" w:rsidRDefault="008D1DA9">
      <w:pPr>
        <w:pStyle w:val="Heading3"/>
        <w:ind w:firstLine="360"/>
      </w:pPr>
      <w:r>
        <w:t>A note on Operational Efficiency</w:t>
      </w:r>
    </w:p>
    <w:p w14:paraId="000000E7" w14:textId="77777777" w:rsidR="00EE2640" w:rsidRDefault="00EE2640"/>
    <w:p w14:paraId="000000E8" w14:textId="77777777" w:rsidR="00EE2640" w:rsidRDefault="008D1DA9">
      <w:pPr>
        <w:rPr>
          <w:rFonts w:ascii="Aparajita" w:eastAsia="Aparajita" w:hAnsi="Aparajita" w:cs="Aparajita"/>
        </w:rPr>
      </w:pPr>
      <w:r>
        <w:rPr>
          <w:rFonts w:ascii="Aparajita" w:eastAsia="Aparajita" w:hAnsi="Aparajita" w:cs="Aparajita"/>
        </w:rPr>
        <w:t>The data gathering for this phase, including translations, was all manually done, and also manually entered. There is undoubtedly a faster way to scrape data using Python, to embed translation within the interface, for at least some major Indian languages,</w:t>
      </w:r>
      <w:r>
        <w:rPr>
          <w:rFonts w:ascii="Aparajita" w:eastAsia="Aparajita" w:hAnsi="Aparajita" w:cs="Aparajita"/>
        </w:rPr>
        <w:t xml:space="preserve"> and to use more powerful SQL queries on intermediary tables. But my current level of technical expertise, and the scattered nature of data, did not allow it. </w:t>
      </w:r>
    </w:p>
    <w:p w14:paraId="000000E9" w14:textId="77777777" w:rsidR="00EE2640" w:rsidRDefault="00EE2640">
      <w:pPr>
        <w:pStyle w:val="Heading2"/>
      </w:pPr>
    </w:p>
    <w:p w14:paraId="000000EA" w14:textId="77777777" w:rsidR="00EE2640" w:rsidRDefault="008D1DA9">
      <w:pPr>
        <w:pStyle w:val="Heading2"/>
      </w:pPr>
      <w:r>
        <w:t>The Web Interface: Wireframes</w:t>
      </w:r>
    </w:p>
    <w:p w14:paraId="000000EB" w14:textId="77777777" w:rsidR="00EE2640" w:rsidRDefault="00EE2640"/>
    <w:p w14:paraId="000000EC" w14:textId="77777777" w:rsidR="00EE2640" w:rsidRDefault="008D1DA9">
      <w:pPr>
        <w:rPr>
          <w:rFonts w:ascii="Aparajita" w:eastAsia="Aparajita" w:hAnsi="Aparajita" w:cs="Aparajita"/>
        </w:rPr>
      </w:pPr>
      <w:r>
        <w:rPr>
          <w:rFonts w:ascii="Aparajita" w:eastAsia="Aparajita" w:hAnsi="Aparajita" w:cs="Aparajita"/>
        </w:rPr>
        <w:t xml:space="preserve">Wireframes available at: </w:t>
      </w:r>
      <w:hyperlink r:id="rId26">
        <w:r>
          <w:rPr>
            <w:rFonts w:ascii="Aparajita" w:eastAsia="Aparajita" w:hAnsi="Aparajita" w:cs="Aparajita"/>
            <w:color w:val="0563C1"/>
            <w:u w:val="single"/>
          </w:rPr>
          <w:t>https://uvov9u.axshare.com</w:t>
        </w:r>
      </w:hyperlink>
      <w:r>
        <w:rPr>
          <w:rFonts w:ascii="Aparajita" w:eastAsia="Aparajita" w:hAnsi="Aparajita" w:cs="Aparajita"/>
        </w:rPr>
        <w:t xml:space="preserve"> </w:t>
      </w:r>
    </w:p>
    <w:p w14:paraId="000000ED" w14:textId="77777777" w:rsidR="00EE2640" w:rsidRDefault="00EE2640">
      <w:pPr>
        <w:rPr>
          <w:rFonts w:ascii="Aparajita" w:eastAsia="Aparajita" w:hAnsi="Aparajita" w:cs="Aparajita"/>
        </w:rPr>
      </w:pPr>
    </w:p>
    <w:p w14:paraId="000000EE" w14:textId="77777777" w:rsidR="00EE2640" w:rsidRDefault="008D1DA9">
      <w:pPr>
        <w:rPr>
          <w:rFonts w:ascii="Aparajita" w:eastAsia="Aparajita" w:hAnsi="Aparajita" w:cs="Aparajita"/>
        </w:rPr>
      </w:pPr>
      <w:r>
        <w:rPr>
          <w:rFonts w:ascii="Aparajita" w:eastAsia="Aparajita" w:hAnsi="Aparajita" w:cs="Aparajita"/>
        </w:rPr>
        <w:t xml:space="preserve">A note on how some key the web interface design decisions are influenced by the arguments made in the paper: </w:t>
      </w:r>
    </w:p>
    <w:p w14:paraId="000000EF" w14:textId="77777777" w:rsidR="00EE2640" w:rsidRDefault="008D1DA9">
      <w:pPr>
        <w:numPr>
          <w:ilvl w:val="0"/>
          <w:numId w:val="11"/>
        </w:numPr>
        <w:pBdr>
          <w:top w:val="nil"/>
          <w:left w:val="nil"/>
          <w:bottom w:val="nil"/>
          <w:right w:val="nil"/>
          <w:between w:val="nil"/>
        </w:pBdr>
        <w:rPr>
          <w:rFonts w:ascii="Aparajita" w:eastAsia="Aparajita" w:hAnsi="Aparajita" w:cs="Aparajita"/>
        </w:rPr>
      </w:pPr>
      <w:r>
        <w:rPr>
          <w:rFonts w:ascii="Aparajita" w:eastAsia="Aparajita" w:hAnsi="Aparajita" w:cs="Aparajita"/>
          <w:color w:val="000000"/>
        </w:rPr>
        <w:t>On the landing page, under the ‘Select Criteria’ drop down, I deliberately did not allow languages. This rests on part research and part assumption. As I mentioned earlier, 40% of Indian readers taking the survey replied that they did not read more in thei</w:t>
      </w:r>
      <w:r>
        <w:rPr>
          <w:rFonts w:ascii="Aparajita" w:eastAsia="Aparajita" w:hAnsi="Aparajita" w:cs="Aparajita"/>
          <w:color w:val="000000"/>
        </w:rPr>
        <w:t>r mother tongues because “They did not see it enough”. I wanted to “make visible” the diversity of languages from the get go. The assumption is that if readers are given a choice at the very beginning, confirmation bias may kick in and they may then choose</w:t>
      </w:r>
      <w:r>
        <w:rPr>
          <w:rFonts w:ascii="Aparajita" w:eastAsia="Aparajita" w:hAnsi="Aparajita" w:cs="Aparajita"/>
          <w:color w:val="000000"/>
        </w:rPr>
        <w:t xml:space="preserve"> just the language they know</w:t>
      </w:r>
    </w:p>
    <w:p w14:paraId="000000F0" w14:textId="77777777" w:rsidR="00EE2640" w:rsidRDefault="008D1DA9">
      <w:pPr>
        <w:numPr>
          <w:ilvl w:val="1"/>
          <w:numId w:val="11"/>
        </w:numPr>
        <w:pBdr>
          <w:top w:val="nil"/>
          <w:left w:val="nil"/>
          <w:bottom w:val="nil"/>
          <w:right w:val="nil"/>
          <w:between w:val="nil"/>
        </w:pBdr>
        <w:rPr>
          <w:rFonts w:ascii="Aparajita" w:eastAsia="Aparajita" w:hAnsi="Aparajita" w:cs="Aparajita"/>
        </w:rPr>
      </w:pPr>
      <w:r>
        <w:rPr>
          <w:rFonts w:ascii="Aparajita" w:eastAsia="Aparajita" w:hAnsi="Aparajita" w:cs="Aparajita"/>
        </w:rPr>
        <w:lastRenderedPageBreak/>
        <w:t>However, there is an option to select languages when choosing the ‘View Random’ book, because if a user is just landing at one particular book, it makes more sense to allow them the option of choosing their language</w:t>
      </w:r>
    </w:p>
    <w:p w14:paraId="000000F1" w14:textId="77777777" w:rsidR="00EE2640" w:rsidRDefault="008D1DA9">
      <w:pPr>
        <w:numPr>
          <w:ilvl w:val="0"/>
          <w:numId w:val="11"/>
        </w:numPr>
        <w:pBdr>
          <w:top w:val="nil"/>
          <w:left w:val="nil"/>
          <w:bottom w:val="nil"/>
          <w:right w:val="nil"/>
          <w:between w:val="nil"/>
        </w:pBdr>
        <w:rPr>
          <w:rFonts w:ascii="Aparajita" w:eastAsia="Aparajita" w:hAnsi="Aparajita" w:cs="Aparajita"/>
        </w:rPr>
      </w:pPr>
      <w:r>
        <w:rPr>
          <w:rFonts w:ascii="Aparajita" w:eastAsia="Aparajita" w:hAnsi="Aparajita" w:cs="Aparajita"/>
        </w:rPr>
        <w:t>In an effor</w:t>
      </w:r>
      <w:r>
        <w:rPr>
          <w:rFonts w:ascii="Aparajita" w:eastAsia="Aparajita" w:hAnsi="Aparajita" w:cs="Aparajita"/>
        </w:rPr>
        <w:t xml:space="preserve">t to preference </w:t>
      </w:r>
      <w:proofErr w:type="spellStart"/>
      <w:r>
        <w:rPr>
          <w:rFonts w:ascii="Aparajita" w:eastAsia="Aparajita" w:hAnsi="Aparajita" w:cs="Aparajita"/>
          <w:i/>
        </w:rPr>
        <w:t>bhashas</w:t>
      </w:r>
      <w:proofErr w:type="spellEnd"/>
      <w:r>
        <w:rPr>
          <w:rFonts w:ascii="Aparajita" w:eastAsia="Aparajita" w:hAnsi="Aparajita" w:cs="Aparajita"/>
          <w:i/>
        </w:rPr>
        <w:t xml:space="preserve"> </w:t>
      </w:r>
      <w:r>
        <w:rPr>
          <w:rFonts w:ascii="Aparajita" w:eastAsia="Aparajita" w:hAnsi="Aparajita" w:cs="Aparajita"/>
        </w:rPr>
        <w:t xml:space="preserve">over English, blurbs for books included in this phase were translated into both languages. However, in the long run, this may be discontinued, as the point is not to make the blurb accessible to every reader who does not read the </w:t>
      </w:r>
      <w:r>
        <w:rPr>
          <w:rFonts w:ascii="Aparajita" w:eastAsia="Aparajita" w:hAnsi="Aparajita" w:cs="Aparajita"/>
          <w:i/>
        </w:rPr>
        <w:t>bh</w:t>
      </w:r>
      <w:r>
        <w:rPr>
          <w:rFonts w:ascii="Aparajita" w:eastAsia="Aparajita" w:hAnsi="Aparajita" w:cs="Aparajita"/>
          <w:i/>
        </w:rPr>
        <w:t xml:space="preserve">asha, </w:t>
      </w:r>
      <w:r>
        <w:rPr>
          <w:rFonts w:ascii="Aparajita" w:eastAsia="Aparajita" w:hAnsi="Aparajita" w:cs="Aparajita"/>
        </w:rPr>
        <w:t xml:space="preserve">but to introduce the idea of multiplicity.  </w:t>
      </w:r>
    </w:p>
    <w:p w14:paraId="000000F2" w14:textId="77777777" w:rsidR="00EE2640" w:rsidRDefault="00EE2640">
      <w:pPr>
        <w:pBdr>
          <w:top w:val="nil"/>
          <w:left w:val="nil"/>
          <w:bottom w:val="nil"/>
          <w:right w:val="nil"/>
          <w:between w:val="nil"/>
        </w:pBdr>
        <w:ind w:left="720"/>
        <w:rPr>
          <w:rFonts w:ascii="Aparajita" w:eastAsia="Aparajita" w:hAnsi="Aparajita" w:cs="Aparajita"/>
        </w:rPr>
      </w:pPr>
    </w:p>
    <w:p w14:paraId="000000F3" w14:textId="77777777" w:rsidR="00EE2640" w:rsidRDefault="008D1DA9">
      <w:pPr>
        <w:pStyle w:val="Heading2"/>
      </w:pPr>
      <w:r>
        <w:t>Preliminary Findings</w:t>
      </w:r>
    </w:p>
    <w:p w14:paraId="000000F4" w14:textId="77777777" w:rsidR="00EE2640" w:rsidRDefault="00EE2640">
      <w:pPr>
        <w:rPr>
          <w:rFonts w:ascii="Aparajita" w:eastAsia="Aparajita" w:hAnsi="Aparajita" w:cs="Aparajita"/>
        </w:rPr>
      </w:pPr>
    </w:p>
    <w:p w14:paraId="000000F5" w14:textId="77777777" w:rsidR="00EE2640" w:rsidRDefault="008D1DA9">
      <w:pPr>
        <w:rPr>
          <w:rFonts w:ascii="Aparajita" w:eastAsia="Aparajita" w:hAnsi="Aparajita" w:cs="Aparajita"/>
          <w:b/>
          <w:u w:val="single"/>
        </w:rPr>
      </w:pPr>
      <w:r>
        <w:rPr>
          <w:rFonts w:ascii="Aparajita" w:eastAsia="Aparajita" w:hAnsi="Aparajita" w:cs="Aparajita"/>
          <w:b/>
          <w:u w:val="single"/>
        </w:rPr>
        <w:t>Book recommendations!</w:t>
      </w:r>
    </w:p>
    <w:p w14:paraId="000000F6" w14:textId="77777777" w:rsidR="00EE2640" w:rsidRDefault="008D1DA9">
      <w:pPr>
        <w:numPr>
          <w:ilvl w:val="0"/>
          <w:numId w:val="2"/>
        </w:numPr>
        <w:pBdr>
          <w:top w:val="nil"/>
          <w:left w:val="nil"/>
          <w:bottom w:val="nil"/>
          <w:right w:val="nil"/>
          <w:between w:val="nil"/>
        </w:pBdr>
        <w:rPr>
          <w:rFonts w:ascii="Aparajita" w:eastAsia="Aparajita" w:hAnsi="Aparajita" w:cs="Aparajita"/>
          <w:color w:val="000000"/>
        </w:rPr>
      </w:pPr>
      <w:proofErr w:type="spellStart"/>
      <w:r>
        <w:rPr>
          <w:rFonts w:ascii="Aparajita" w:eastAsia="Aparajita" w:hAnsi="Aparajita" w:cs="Aparajita"/>
          <w:i/>
          <w:color w:val="000000"/>
        </w:rPr>
        <w:t>Shulamith</w:t>
      </w:r>
      <w:proofErr w:type="spellEnd"/>
      <w:r>
        <w:rPr>
          <w:rFonts w:ascii="Aparajita" w:eastAsia="Aparajita" w:hAnsi="Aparajita" w:cs="Aparajita"/>
          <w:color w:val="000000"/>
        </w:rPr>
        <w:t>: The story of the Bene Israeli Jews in India, and the troubles and discriminations they faced</w:t>
      </w:r>
    </w:p>
    <w:p w14:paraId="000000F7" w14:textId="77777777" w:rsidR="00EE2640" w:rsidRDefault="008D1DA9">
      <w:pPr>
        <w:numPr>
          <w:ilvl w:val="0"/>
          <w:numId w:val="2"/>
        </w:numPr>
        <w:pBdr>
          <w:top w:val="nil"/>
          <w:left w:val="nil"/>
          <w:bottom w:val="nil"/>
          <w:right w:val="nil"/>
          <w:between w:val="nil"/>
        </w:pBdr>
        <w:rPr>
          <w:rFonts w:ascii="Aparajita" w:eastAsia="Aparajita" w:hAnsi="Aparajita" w:cs="Aparajita"/>
          <w:color w:val="000000"/>
        </w:rPr>
      </w:pPr>
      <w:r>
        <w:rPr>
          <w:rFonts w:ascii="Aparajita" w:eastAsia="Aparajita" w:hAnsi="Aparajita" w:cs="Aparajita"/>
          <w:i/>
          <w:color w:val="000000"/>
        </w:rPr>
        <w:t>A Tale with Seven Answers</w:t>
      </w:r>
      <w:r>
        <w:rPr>
          <w:rFonts w:ascii="Aparajita" w:eastAsia="Aparajita" w:hAnsi="Aparajita" w:cs="Aparajita"/>
          <w:color w:val="000000"/>
        </w:rPr>
        <w:t>: Described as a ‘lyrical exposition on Indian social thought’</w:t>
      </w:r>
    </w:p>
    <w:p w14:paraId="000000F8" w14:textId="52EC17AB" w:rsidR="00EE2640" w:rsidRDefault="008D1DA9">
      <w:pPr>
        <w:numPr>
          <w:ilvl w:val="0"/>
          <w:numId w:val="2"/>
        </w:numPr>
        <w:pBdr>
          <w:top w:val="nil"/>
          <w:left w:val="nil"/>
          <w:bottom w:val="nil"/>
          <w:right w:val="nil"/>
          <w:between w:val="nil"/>
        </w:pBdr>
        <w:rPr>
          <w:rFonts w:ascii="Aparajita" w:eastAsia="Aparajita" w:hAnsi="Aparajita" w:cs="Aparajita"/>
          <w:color w:val="000000"/>
        </w:rPr>
      </w:pPr>
      <w:proofErr w:type="spellStart"/>
      <w:r>
        <w:rPr>
          <w:rFonts w:ascii="Aparajita" w:eastAsia="Aparajita" w:hAnsi="Aparajita" w:cs="Aparajita"/>
          <w:i/>
          <w:color w:val="000000"/>
        </w:rPr>
        <w:t>Mitro</w:t>
      </w:r>
      <w:proofErr w:type="spellEnd"/>
      <w:r>
        <w:rPr>
          <w:rFonts w:ascii="Aparajita" w:eastAsia="Aparajita" w:hAnsi="Aparajita" w:cs="Aparajita"/>
          <w:i/>
          <w:color w:val="000000"/>
        </w:rPr>
        <w:t xml:space="preserve"> </w:t>
      </w:r>
      <w:proofErr w:type="spellStart"/>
      <w:r>
        <w:rPr>
          <w:rFonts w:ascii="Aparajita" w:eastAsia="Aparajita" w:hAnsi="Aparajita" w:cs="Aparajita"/>
          <w:i/>
          <w:color w:val="000000"/>
        </w:rPr>
        <w:t>Marjani</w:t>
      </w:r>
      <w:proofErr w:type="spellEnd"/>
      <w:r>
        <w:rPr>
          <w:rFonts w:ascii="Aparajita" w:eastAsia="Aparajita" w:hAnsi="Aparajita" w:cs="Aparajita"/>
          <w:color w:val="000000"/>
        </w:rPr>
        <w:t xml:space="preserve"> by Krishna </w:t>
      </w:r>
      <w:proofErr w:type="spellStart"/>
      <w:r>
        <w:rPr>
          <w:rFonts w:ascii="Aparajita" w:eastAsia="Aparajita" w:hAnsi="Aparajita" w:cs="Aparajita"/>
          <w:color w:val="000000"/>
        </w:rPr>
        <w:t>Sobti</w:t>
      </w:r>
      <w:proofErr w:type="spellEnd"/>
      <w:r>
        <w:rPr>
          <w:rFonts w:ascii="Aparajita" w:eastAsia="Aparajita" w:hAnsi="Aparajita" w:cs="Aparajita"/>
          <w:color w:val="000000"/>
        </w:rPr>
        <w:t xml:space="preserve">, in Hindi </w:t>
      </w:r>
    </w:p>
    <w:p w14:paraId="000000F9" w14:textId="77777777" w:rsidR="00EE2640" w:rsidRDefault="00EE2640">
      <w:pPr>
        <w:rPr>
          <w:rFonts w:ascii="Aparajita" w:eastAsia="Aparajita" w:hAnsi="Aparajita" w:cs="Aparajita"/>
        </w:rPr>
      </w:pPr>
    </w:p>
    <w:p w14:paraId="000000FA" w14:textId="77777777" w:rsidR="00EE2640" w:rsidRDefault="008D1DA9">
      <w:pPr>
        <w:rPr>
          <w:rFonts w:ascii="Aparajita" w:eastAsia="Aparajita" w:hAnsi="Aparajita" w:cs="Aparajita"/>
          <w:b/>
          <w:u w:val="single"/>
        </w:rPr>
      </w:pPr>
      <w:r>
        <w:rPr>
          <w:rFonts w:ascii="Aparajita" w:eastAsia="Aparajita" w:hAnsi="Aparajita" w:cs="Aparajita"/>
          <w:b/>
          <w:u w:val="single"/>
        </w:rPr>
        <w:t>Trends</w:t>
      </w:r>
    </w:p>
    <w:p w14:paraId="000000FB" w14:textId="77777777" w:rsidR="00EE2640" w:rsidRDefault="00EE2640">
      <w:pPr>
        <w:rPr>
          <w:rFonts w:ascii="Aparajita" w:eastAsia="Aparajita" w:hAnsi="Aparajita" w:cs="Aparajita"/>
          <w:b/>
          <w:u w:val="single"/>
        </w:rPr>
      </w:pPr>
    </w:p>
    <w:p w14:paraId="000000FC" w14:textId="77777777" w:rsidR="00EE2640" w:rsidRDefault="008D1DA9">
      <w:pPr>
        <w:numPr>
          <w:ilvl w:val="0"/>
          <w:numId w:val="10"/>
        </w:numPr>
        <w:pBdr>
          <w:top w:val="nil"/>
          <w:left w:val="nil"/>
          <w:bottom w:val="nil"/>
          <w:right w:val="nil"/>
          <w:between w:val="nil"/>
        </w:pBdr>
        <w:rPr>
          <w:rFonts w:ascii="Aparajita" w:eastAsia="Aparajita" w:hAnsi="Aparajita" w:cs="Aparajita"/>
          <w:color w:val="000000"/>
        </w:rPr>
      </w:pPr>
      <w:r>
        <w:rPr>
          <w:rFonts w:ascii="Aparajita" w:eastAsia="Aparajita" w:hAnsi="Aparajita" w:cs="Aparajita"/>
          <w:color w:val="000000"/>
        </w:rPr>
        <w:t>English</w:t>
      </w:r>
      <w:r>
        <w:rPr>
          <w:rFonts w:ascii="Aparajita" w:eastAsia="Aparajita" w:hAnsi="Aparajita" w:cs="Aparajita"/>
          <w:color w:val="000000"/>
        </w:rPr>
        <w:t xml:space="preserve"> writing focused on cities and urban life, but Gujarati, Hindi, and Marathi focusing on both.  </w:t>
      </w:r>
    </w:p>
    <w:p w14:paraId="000000FD" w14:textId="7062DDD4" w:rsidR="00EE2640" w:rsidRDefault="008D1DA9">
      <w:pPr>
        <w:numPr>
          <w:ilvl w:val="0"/>
          <w:numId w:val="10"/>
        </w:numPr>
        <w:pBdr>
          <w:top w:val="nil"/>
          <w:left w:val="nil"/>
          <w:bottom w:val="nil"/>
          <w:right w:val="nil"/>
          <w:between w:val="nil"/>
        </w:pBdr>
        <w:rPr>
          <w:rFonts w:ascii="Aparajita" w:eastAsia="Aparajita" w:hAnsi="Aparajita" w:cs="Aparajita"/>
          <w:color w:val="000000"/>
        </w:rPr>
      </w:pPr>
      <w:r>
        <w:rPr>
          <w:rFonts w:ascii="Aparajita" w:eastAsia="Aparajita" w:hAnsi="Aparajita" w:cs="Aparajita"/>
          <w:color w:val="000000"/>
        </w:rPr>
        <w:t>Books in English were more likely to be attributed as “folk” – while the total number of ‘folk’</w:t>
      </w:r>
      <w:r w:rsidR="00953A99">
        <w:rPr>
          <w:rFonts w:ascii="Aparajita" w:eastAsia="Aparajita" w:hAnsi="Aparajita" w:cs="Aparajita"/>
          <w:color w:val="000000"/>
        </w:rPr>
        <w:t xml:space="preserve"> or </w:t>
      </w:r>
      <w:r w:rsidR="00775B2D">
        <w:rPr>
          <w:rFonts w:ascii="Aparajita" w:eastAsia="Aparajita" w:hAnsi="Aparajita" w:cs="Aparajita"/>
          <w:color w:val="000000"/>
        </w:rPr>
        <w:t>‘</w:t>
      </w:r>
      <w:r w:rsidR="00953A99">
        <w:rPr>
          <w:rFonts w:ascii="Aparajita" w:eastAsia="Aparajita" w:hAnsi="Aparajita" w:cs="Aparajita"/>
          <w:color w:val="000000"/>
        </w:rPr>
        <w:t>mythological</w:t>
      </w:r>
      <w:r w:rsidR="00775B2D">
        <w:rPr>
          <w:rFonts w:ascii="Aparajita" w:eastAsia="Aparajita" w:hAnsi="Aparajita" w:cs="Aparajita"/>
          <w:color w:val="000000"/>
        </w:rPr>
        <w:t>’</w:t>
      </w:r>
      <w:r>
        <w:rPr>
          <w:rFonts w:ascii="Aparajita" w:eastAsia="Aparajita" w:hAnsi="Aparajita" w:cs="Aparajita"/>
          <w:color w:val="000000"/>
        </w:rPr>
        <w:t xml:space="preserve"> works was five out of 25, it speaks to perhaps the role of Engli</w:t>
      </w:r>
      <w:r>
        <w:rPr>
          <w:rFonts w:ascii="Aparajita" w:eastAsia="Aparajita" w:hAnsi="Aparajita" w:cs="Aparajita"/>
          <w:color w:val="000000"/>
        </w:rPr>
        <w:t>sh in bringing “traditional” knowledge to urban Indian settings</w:t>
      </w:r>
      <w:r w:rsidR="0066228F">
        <w:rPr>
          <w:rFonts w:ascii="Aparajita" w:eastAsia="Aparajita" w:hAnsi="Aparajita" w:cs="Aparajita"/>
          <w:color w:val="000000"/>
        </w:rPr>
        <w:t xml:space="preserve"> and the world?</w:t>
      </w:r>
    </w:p>
    <w:p w14:paraId="000000FE" w14:textId="7D53BC9D" w:rsidR="00EE2640" w:rsidRDefault="008D1DA9">
      <w:pPr>
        <w:numPr>
          <w:ilvl w:val="0"/>
          <w:numId w:val="10"/>
        </w:numPr>
        <w:pBdr>
          <w:top w:val="nil"/>
          <w:left w:val="nil"/>
          <w:bottom w:val="nil"/>
          <w:right w:val="nil"/>
          <w:between w:val="nil"/>
        </w:pBdr>
        <w:rPr>
          <w:rFonts w:ascii="Aparajita" w:eastAsia="Aparajita" w:hAnsi="Aparajita" w:cs="Aparajita"/>
          <w:color w:val="000000"/>
        </w:rPr>
      </w:pPr>
      <w:r>
        <w:rPr>
          <w:rFonts w:ascii="Aparajita" w:eastAsia="Aparajita" w:hAnsi="Aparajita" w:cs="Aparajita"/>
          <w:color w:val="000000"/>
        </w:rPr>
        <w:t xml:space="preserve">Only two Indian books written in English were translated into a </w:t>
      </w:r>
      <w:r>
        <w:rPr>
          <w:rFonts w:ascii="Aparajita" w:eastAsia="Aparajita" w:hAnsi="Aparajita" w:cs="Aparajita"/>
          <w:i/>
          <w:color w:val="000000"/>
        </w:rPr>
        <w:t xml:space="preserve">bhasha. </w:t>
      </w:r>
      <w:r>
        <w:rPr>
          <w:rFonts w:ascii="Aparajita" w:eastAsia="Aparajita" w:hAnsi="Aparajita" w:cs="Aparajita"/>
          <w:color w:val="000000"/>
        </w:rPr>
        <w:t xml:space="preserve">This was interesting, because </w:t>
      </w:r>
      <w:r>
        <w:rPr>
          <w:rFonts w:ascii="Aparajita" w:eastAsia="Aparajita" w:hAnsi="Aparajita" w:cs="Aparajita"/>
          <w:i/>
          <w:color w:val="000000"/>
        </w:rPr>
        <w:t>bhasha</w:t>
      </w:r>
      <w:r>
        <w:rPr>
          <w:rFonts w:ascii="Aparajita" w:eastAsia="Aparajita" w:hAnsi="Aparajita" w:cs="Aparajita"/>
          <w:color w:val="000000"/>
        </w:rPr>
        <w:t xml:space="preserve"> literature was routinely translated into English, and English books from around th</w:t>
      </w:r>
      <w:r>
        <w:rPr>
          <w:rFonts w:ascii="Aparajita" w:eastAsia="Aparajita" w:hAnsi="Aparajita" w:cs="Aparajita"/>
          <w:color w:val="000000"/>
        </w:rPr>
        <w:t>e world were also being translated</w:t>
      </w:r>
      <w:r w:rsidR="00E8593C">
        <w:rPr>
          <w:rFonts w:ascii="Aparajita" w:eastAsia="Aparajita" w:hAnsi="Aparajita" w:cs="Aparajita"/>
          <w:color w:val="000000"/>
        </w:rPr>
        <w:t xml:space="preserve"> into the </w:t>
      </w:r>
      <w:r w:rsidR="00E8593C">
        <w:rPr>
          <w:rFonts w:ascii="Aparajita" w:eastAsia="Aparajita" w:hAnsi="Aparajita" w:cs="Aparajita"/>
          <w:i/>
          <w:iCs/>
          <w:color w:val="000000"/>
        </w:rPr>
        <w:t>bhashas</w:t>
      </w:r>
      <w:r>
        <w:rPr>
          <w:rFonts w:ascii="Aparajita" w:eastAsia="Aparajita" w:hAnsi="Aparajita" w:cs="Aparajita"/>
          <w:color w:val="000000"/>
        </w:rPr>
        <w:t xml:space="preserve">. </w:t>
      </w:r>
      <w:proofErr w:type="spellStart"/>
      <w:r>
        <w:rPr>
          <w:rFonts w:ascii="Aparajita" w:eastAsia="Aparajita" w:hAnsi="Aparajita" w:cs="Aparajita"/>
          <w:color w:val="000000"/>
        </w:rPr>
        <w:t>Were</w:t>
      </w:r>
      <w:proofErr w:type="spellEnd"/>
      <w:r>
        <w:rPr>
          <w:rFonts w:ascii="Aparajita" w:eastAsia="Aparajita" w:hAnsi="Aparajita" w:cs="Aparajita"/>
          <w:color w:val="000000"/>
        </w:rPr>
        <w:t xml:space="preserve"> not Indian English stories worth translating into regional languages? Or was translation purely market driven and English writers did not need the </w:t>
      </w:r>
      <w:r>
        <w:rPr>
          <w:rFonts w:ascii="Aparajita" w:eastAsia="Aparajita" w:hAnsi="Aparajita" w:cs="Aparajita"/>
          <w:i/>
          <w:color w:val="000000"/>
        </w:rPr>
        <w:t xml:space="preserve">bhasha </w:t>
      </w:r>
      <w:r>
        <w:rPr>
          <w:rFonts w:ascii="Aparajita" w:eastAsia="Aparajita" w:hAnsi="Aparajita" w:cs="Aparajita"/>
          <w:color w:val="000000"/>
        </w:rPr>
        <w:t>markets?</w:t>
      </w:r>
    </w:p>
    <w:p w14:paraId="000000FF" w14:textId="77777777" w:rsidR="00EE2640" w:rsidRDefault="00EE2640">
      <w:pPr>
        <w:rPr>
          <w:rFonts w:ascii="Aparajita" w:eastAsia="Aparajita" w:hAnsi="Aparajita" w:cs="Aparajita"/>
        </w:rPr>
      </w:pPr>
    </w:p>
    <w:p w14:paraId="00000100" w14:textId="77777777" w:rsidR="00EE2640" w:rsidRDefault="008D1DA9">
      <w:pPr>
        <w:rPr>
          <w:rFonts w:ascii="Aparajita" w:eastAsia="Aparajita" w:hAnsi="Aparajita" w:cs="Aparajita"/>
          <w:b/>
          <w:u w:val="single"/>
        </w:rPr>
      </w:pPr>
      <w:r>
        <w:rPr>
          <w:rFonts w:ascii="Aparajita" w:eastAsia="Aparajita" w:hAnsi="Aparajita" w:cs="Aparajita"/>
          <w:b/>
          <w:u w:val="single"/>
        </w:rPr>
        <w:t xml:space="preserve">Miscellaneous </w:t>
      </w:r>
    </w:p>
    <w:p w14:paraId="00000101" w14:textId="77777777" w:rsidR="00EE2640" w:rsidRDefault="00EE2640">
      <w:pPr>
        <w:rPr>
          <w:rFonts w:ascii="Aparajita" w:eastAsia="Aparajita" w:hAnsi="Aparajita" w:cs="Aparajita"/>
          <w:b/>
          <w:u w:val="single"/>
        </w:rPr>
      </w:pPr>
    </w:p>
    <w:p w14:paraId="00000102" w14:textId="77777777" w:rsidR="00EE2640" w:rsidRDefault="008D1DA9">
      <w:pPr>
        <w:numPr>
          <w:ilvl w:val="0"/>
          <w:numId w:val="10"/>
        </w:numPr>
        <w:pBdr>
          <w:top w:val="nil"/>
          <w:left w:val="nil"/>
          <w:bottom w:val="nil"/>
          <w:right w:val="nil"/>
          <w:between w:val="nil"/>
        </w:pBdr>
        <w:rPr>
          <w:rFonts w:ascii="Aparajita" w:eastAsia="Aparajita" w:hAnsi="Aparajita" w:cs="Aparajita"/>
          <w:color w:val="000000"/>
        </w:rPr>
      </w:pPr>
      <w:r>
        <w:rPr>
          <w:rFonts w:ascii="Aparajita" w:eastAsia="Aparajita" w:hAnsi="Aparajita" w:cs="Aparajita"/>
          <w:color w:val="000000"/>
        </w:rPr>
        <w:t>The glaring lack of books online in</w:t>
      </w:r>
      <w:r>
        <w:rPr>
          <w:rFonts w:ascii="Aparajita" w:eastAsia="Aparajita" w:hAnsi="Aparajita" w:cs="Aparajita"/>
          <w:color w:val="000000"/>
        </w:rPr>
        <w:t xml:space="preserve"> minor languages such as Sindhi which was the only language, outside of my targeted four, which I captured. I had added only because I came across the mention of these books, but when I sat to search for metadata, this lack of digital access seemed very sh</w:t>
      </w:r>
      <w:r>
        <w:rPr>
          <w:rFonts w:ascii="Aparajita" w:eastAsia="Aparajita" w:hAnsi="Aparajita" w:cs="Aparajita"/>
          <w:color w:val="000000"/>
        </w:rPr>
        <w:t>ocking. It raises questions on the connection between the material and the digital in today’s world; and even though the digital is considered to be the primary source of information, how much is missing on it</w:t>
      </w:r>
    </w:p>
    <w:p w14:paraId="00000103" w14:textId="77777777" w:rsidR="00EE2640" w:rsidRDefault="00EE2640">
      <w:pPr>
        <w:rPr>
          <w:rFonts w:ascii="Aparajita" w:eastAsia="Aparajita" w:hAnsi="Aparajita" w:cs="Aparajita"/>
        </w:rPr>
      </w:pPr>
    </w:p>
    <w:p w14:paraId="00000104" w14:textId="77777777" w:rsidR="00EE2640" w:rsidRDefault="008D1DA9">
      <w:pPr>
        <w:pStyle w:val="Heading2"/>
      </w:pPr>
      <w:r>
        <w:t>Data Management Plan – Built using the DMP To</w:t>
      </w:r>
      <w:r>
        <w:t>ol by the Digital Curation Center in UK</w:t>
      </w:r>
      <w:r>
        <w:rPr>
          <w:vertAlign w:val="superscript"/>
        </w:rPr>
        <w:footnoteReference w:id="33"/>
      </w:r>
    </w:p>
    <w:p w14:paraId="00000105" w14:textId="77777777" w:rsidR="00EE2640" w:rsidRDefault="008D1DA9">
      <w:pPr>
        <w:rPr>
          <w:rFonts w:ascii="Aparajita" w:eastAsia="Aparajita" w:hAnsi="Aparajita" w:cs="Aparajita"/>
        </w:rPr>
      </w:pPr>
      <w:r>
        <w:rPr>
          <w:rFonts w:ascii="Aparajita" w:eastAsia="Aparajita" w:hAnsi="Aparajita" w:cs="Aparajita"/>
        </w:rPr>
        <w:t>----------------------------------------------------------</w:t>
      </w:r>
    </w:p>
    <w:p w14:paraId="00000106" w14:textId="77777777" w:rsidR="00EE2640" w:rsidRDefault="00EE2640">
      <w:pPr>
        <w:rPr>
          <w:rFonts w:ascii="Aparajita" w:eastAsia="Aparajita" w:hAnsi="Aparajita" w:cs="Aparajita"/>
        </w:rPr>
      </w:pPr>
    </w:p>
    <w:p w14:paraId="00000107" w14:textId="77777777" w:rsidR="00EE2640" w:rsidRDefault="008D1DA9">
      <w:pPr>
        <w:rPr>
          <w:rFonts w:ascii="Aparajita" w:eastAsia="Aparajita" w:hAnsi="Aparajita" w:cs="Aparajita"/>
        </w:rPr>
      </w:pPr>
      <w:r>
        <w:rPr>
          <w:rFonts w:ascii="Aparajita" w:eastAsia="Aparajita" w:hAnsi="Aparajita" w:cs="Aparajita"/>
          <w:b/>
        </w:rPr>
        <w:t>Creator:</w:t>
      </w:r>
      <w:r>
        <w:rPr>
          <w:rFonts w:ascii="Aparajita" w:eastAsia="Aparajita" w:hAnsi="Aparajita" w:cs="Aparajita"/>
        </w:rPr>
        <w:t xml:space="preserve"> Prakruti Maniar</w:t>
      </w:r>
    </w:p>
    <w:p w14:paraId="00000108" w14:textId="77777777" w:rsidR="00EE2640" w:rsidRDefault="008D1DA9">
      <w:pPr>
        <w:rPr>
          <w:rFonts w:ascii="Aparajita" w:eastAsia="Aparajita" w:hAnsi="Aparajita" w:cs="Aparajita"/>
        </w:rPr>
      </w:pPr>
      <w:r>
        <w:rPr>
          <w:rFonts w:ascii="Aparajita" w:eastAsia="Aparajita" w:hAnsi="Aparajita" w:cs="Aparajita"/>
        </w:rPr>
        <w:t>Affiliation: Other</w:t>
      </w:r>
    </w:p>
    <w:p w14:paraId="00000109" w14:textId="77777777" w:rsidR="00EE2640" w:rsidRDefault="008D1DA9">
      <w:pPr>
        <w:rPr>
          <w:rFonts w:ascii="Aparajita" w:eastAsia="Aparajita" w:hAnsi="Aparajita" w:cs="Aparajita"/>
        </w:rPr>
      </w:pPr>
      <w:r>
        <w:rPr>
          <w:rFonts w:ascii="Aparajita" w:eastAsia="Aparajita" w:hAnsi="Aparajita" w:cs="Aparajita"/>
        </w:rPr>
        <w:t xml:space="preserve">Project abstract: </w:t>
      </w:r>
    </w:p>
    <w:p w14:paraId="0000010A" w14:textId="77777777" w:rsidR="00EE2640" w:rsidRDefault="008D1DA9">
      <w:pPr>
        <w:rPr>
          <w:rFonts w:ascii="Aparajita" w:eastAsia="Aparajita" w:hAnsi="Aparajita" w:cs="Aparajita"/>
        </w:rPr>
      </w:pPr>
      <w:r>
        <w:rPr>
          <w:rFonts w:ascii="Aparajita" w:eastAsia="Aparajita" w:hAnsi="Aparajita" w:cs="Aparajita"/>
        </w:rPr>
        <w:t>Last modified: 25-04-2021</w:t>
      </w:r>
    </w:p>
    <w:p w14:paraId="0000010B" w14:textId="77777777" w:rsidR="00EE2640" w:rsidRDefault="008D1DA9">
      <w:pPr>
        <w:rPr>
          <w:rFonts w:ascii="Aparajita" w:eastAsia="Aparajita" w:hAnsi="Aparajita" w:cs="Aparajita"/>
        </w:rPr>
      </w:pPr>
      <w:r>
        <w:rPr>
          <w:rFonts w:ascii="Aparajita" w:eastAsia="Aparajita" w:hAnsi="Aparajita" w:cs="Aparajita"/>
        </w:rPr>
        <w:t>----------------------------------------------------------</w:t>
      </w:r>
    </w:p>
    <w:p w14:paraId="0000010C" w14:textId="77777777" w:rsidR="00EE2640" w:rsidRDefault="00EE2640">
      <w:pPr>
        <w:rPr>
          <w:rFonts w:ascii="Aparajita" w:eastAsia="Aparajita" w:hAnsi="Aparajita" w:cs="Aparajita"/>
        </w:rPr>
      </w:pPr>
    </w:p>
    <w:p w14:paraId="0000010D" w14:textId="77777777" w:rsidR="00EE2640" w:rsidRDefault="008D1DA9">
      <w:pPr>
        <w:pStyle w:val="Heading3"/>
      </w:pPr>
      <w:r>
        <w:lastRenderedPageBreak/>
        <w:t>Data Collection</w:t>
      </w:r>
    </w:p>
    <w:p w14:paraId="0000010E" w14:textId="77777777" w:rsidR="00EE2640" w:rsidRDefault="00EE2640">
      <w:pPr>
        <w:rPr>
          <w:rFonts w:ascii="Aparajita" w:eastAsia="Aparajita" w:hAnsi="Aparajita" w:cs="Aparajita"/>
        </w:rPr>
      </w:pPr>
    </w:p>
    <w:p w14:paraId="0000010F" w14:textId="77777777" w:rsidR="00EE2640" w:rsidRDefault="008D1DA9">
      <w:pPr>
        <w:rPr>
          <w:rFonts w:ascii="Aparajita" w:eastAsia="Aparajita" w:hAnsi="Aparajita" w:cs="Aparajita"/>
        </w:rPr>
      </w:pPr>
      <w:r>
        <w:rPr>
          <w:rFonts w:ascii="Aparajita" w:eastAsia="Aparajita" w:hAnsi="Aparajita" w:cs="Aparajita"/>
          <w:b/>
        </w:rPr>
        <w:t xml:space="preserve">What data will you collect or create? </w:t>
      </w:r>
      <w:r>
        <w:rPr>
          <w:rFonts w:ascii="Aparajita" w:eastAsia="Aparajita" w:hAnsi="Aparajita" w:cs="Aparajita"/>
        </w:rPr>
        <w:t>In building the Database of Indian Literature, I will collect, in tabular data format:</w:t>
      </w:r>
    </w:p>
    <w:p w14:paraId="00000110" w14:textId="77777777" w:rsidR="00EE2640" w:rsidRDefault="00EE2640">
      <w:pPr>
        <w:rPr>
          <w:rFonts w:ascii="Aparajita" w:eastAsia="Aparajita" w:hAnsi="Aparajita" w:cs="Aparajita"/>
        </w:rPr>
      </w:pPr>
    </w:p>
    <w:p w14:paraId="00000111" w14:textId="77777777" w:rsidR="00EE2640" w:rsidRDefault="008D1DA9">
      <w:pPr>
        <w:rPr>
          <w:rFonts w:ascii="Aparajita" w:eastAsia="Aparajita" w:hAnsi="Aparajita" w:cs="Aparajita"/>
          <w:i/>
        </w:rPr>
      </w:pPr>
      <w:r>
        <w:rPr>
          <w:rFonts w:ascii="Aparajita" w:eastAsia="Aparajita" w:hAnsi="Aparajita" w:cs="Aparajita"/>
          <w:i/>
        </w:rPr>
        <w:t>Bibliographical information of the book</w:t>
      </w:r>
    </w:p>
    <w:p w14:paraId="00000112" w14:textId="77777777" w:rsidR="00EE2640" w:rsidRDefault="00EE2640">
      <w:pPr>
        <w:rPr>
          <w:rFonts w:ascii="Aparajita" w:eastAsia="Aparajita" w:hAnsi="Aparajita" w:cs="Aparajita"/>
        </w:rPr>
      </w:pPr>
    </w:p>
    <w:p w14:paraId="00000113" w14:textId="77777777" w:rsidR="00EE2640" w:rsidRDefault="008D1DA9">
      <w:pPr>
        <w:rPr>
          <w:rFonts w:ascii="Aparajita" w:eastAsia="Aparajita" w:hAnsi="Aparajita" w:cs="Aparajita"/>
        </w:rPr>
      </w:pPr>
      <w:r>
        <w:rPr>
          <w:rFonts w:ascii="Aparajita" w:eastAsia="Aparajita" w:hAnsi="Aparajita" w:cs="Aparajita"/>
        </w:rPr>
        <w:t>Title</w:t>
      </w:r>
    </w:p>
    <w:p w14:paraId="00000114" w14:textId="77777777" w:rsidR="00EE2640" w:rsidRDefault="008D1DA9">
      <w:pPr>
        <w:rPr>
          <w:rFonts w:ascii="Aparajita" w:eastAsia="Aparajita" w:hAnsi="Aparajita" w:cs="Aparajita"/>
        </w:rPr>
      </w:pPr>
      <w:r>
        <w:rPr>
          <w:rFonts w:ascii="Aparajita" w:eastAsia="Aparajita" w:hAnsi="Aparajita" w:cs="Aparajita"/>
        </w:rPr>
        <w:t>Transl</w:t>
      </w:r>
      <w:r>
        <w:rPr>
          <w:rFonts w:ascii="Aparajita" w:eastAsia="Aparajita" w:hAnsi="Aparajita" w:cs="Aparajita"/>
        </w:rPr>
        <w:t>iterated Title</w:t>
      </w:r>
    </w:p>
    <w:p w14:paraId="00000115" w14:textId="77777777" w:rsidR="00EE2640" w:rsidRDefault="008D1DA9">
      <w:pPr>
        <w:rPr>
          <w:rFonts w:ascii="Aparajita" w:eastAsia="Aparajita" w:hAnsi="Aparajita" w:cs="Aparajita"/>
        </w:rPr>
      </w:pPr>
      <w:r>
        <w:rPr>
          <w:rFonts w:ascii="Aparajita" w:eastAsia="Aparajita" w:hAnsi="Aparajita" w:cs="Aparajita"/>
        </w:rPr>
        <w:t>Format (fiction narrative, non-fiction narrative, poetry, drama, graphic, illustrated)</w:t>
      </w:r>
    </w:p>
    <w:p w14:paraId="00000116" w14:textId="77777777" w:rsidR="00EE2640" w:rsidRDefault="008D1DA9">
      <w:pPr>
        <w:rPr>
          <w:rFonts w:ascii="Aparajita" w:eastAsia="Aparajita" w:hAnsi="Aparajita" w:cs="Aparajita"/>
        </w:rPr>
      </w:pPr>
      <w:r>
        <w:rPr>
          <w:rFonts w:ascii="Aparajita" w:eastAsia="Aparajita" w:hAnsi="Aparajita" w:cs="Aparajita"/>
        </w:rPr>
        <w:t>Year</w:t>
      </w:r>
    </w:p>
    <w:p w14:paraId="00000117" w14:textId="77777777" w:rsidR="00EE2640" w:rsidRDefault="008D1DA9">
      <w:pPr>
        <w:rPr>
          <w:rFonts w:ascii="Aparajita" w:eastAsia="Aparajita" w:hAnsi="Aparajita" w:cs="Aparajita"/>
        </w:rPr>
      </w:pPr>
      <w:r>
        <w:rPr>
          <w:rFonts w:ascii="Aparajita" w:eastAsia="Aparajita" w:hAnsi="Aparajita" w:cs="Aparajita"/>
        </w:rPr>
        <w:t>Link to online places where books can be access</w:t>
      </w:r>
    </w:p>
    <w:p w14:paraId="00000118" w14:textId="77777777" w:rsidR="00EE2640" w:rsidRDefault="008D1DA9">
      <w:pPr>
        <w:rPr>
          <w:rFonts w:ascii="Aparajita" w:eastAsia="Aparajita" w:hAnsi="Aparajita" w:cs="Aparajita"/>
        </w:rPr>
      </w:pPr>
      <w:r>
        <w:rPr>
          <w:rFonts w:ascii="Aparajita" w:eastAsia="Aparajita" w:hAnsi="Aparajita" w:cs="Aparajita"/>
        </w:rPr>
        <w:t>Themes and subjects the book talks about</w:t>
      </w:r>
    </w:p>
    <w:p w14:paraId="00000119" w14:textId="77777777" w:rsidR="00EE2640" w:rsidRDefault="008D1DA9">
      <w:pPr>
        <w:rPr>
          <w:rFonts w:ascii="Aparajita" w:eastAsia="Aparajita" w:hAnsi="Aparajita" w:cs="Aparajita"/>
        </w:rPr>
      </w:pPr>
      <w:r>
        <w:rPr>
          <w:rFonts w:ascii="Aparajita" w:eastAsia="Aparajita" w:hAnsi="Aparajita" w:cs="Aparajita"/>
        </w:rPr>
        <w:t>Blurb</w:t>
      </w:r>
    </w:p>
    <w:p w14:paraId="0000011A" w14:textId="77777777" w:rsidR="00EE2640" w:rsidRDefault="008D1DA9">
      <w:pPr>
        <w:rPr>
          <w:rFonts w:ascii="Aparajita" w:eastAsia="Aparajita" w:hAnsi="Aparajita" w:cs="Aparajita"/>
        </w:rPr>
      </w:pPr>
      <w:r>
        <w:rPr>
          <w:rFonts w:ascii="Aparajita" w:eastAsia="Aparajita" w:hAnsi="Aparajita" w:cs="Aparajita"/>
        </w:rPr>
        <w:t>ISBN or ASIN</w:t>
      </w:r>
    </w:p>
    <w:p w14:paraId="0000011B" w14:textId="77777777" w:rsidR="00EE2640" w:rsidRDefault="008D1DA9">
      <w:pPr>
        <w:rPr>
          <w:rFonts w:ascii="Aparajita" w:eastAsia="Aparajita" w:hAnsi="Aparajita" w:cs="Aparajita"/>
        </w:rPr>
      </w:pPr>
      <w:r>
        <w:rPr>
          <w:rFonts w:ascii="Aparajita" w:eastAsia="Aparajita" w:hAnsi="Aparajita" w:cs="Aparajita"/>
        </w:rPr>
        <w:t> </w:t>
      </w:r>
    </w:p>
    <w:p w14:paraId="0000011C" w14:textId="77777777" w:rsidR="00EE2640" w:rsidRDefault="008D1DA9">
      <w:pPr>
        <w:rPr>
          <w:rFonts w:ascii="Aparajita" w:eastAsia="Aparajita" w:hAnsi="Aparajita" w:cs="Aparajita"/>
          <w:i/>
        </w:rPr>
      </w:pPr>
      <w:r>
        <w:rPr>
          <w:rFonts w:ascii="Aparajita" w:eastAsia="Aparajita" w:hAnsi="Aparajita" w:cs="Aparajita"/>
          <w:i/>
        </w:rPr>
        <w:t>Biographical information of the creator</w:t>
      </w:r>
      <w:r>
        <w:rPr>
          <w:rFonts w:ascii="Aparajita" w:eastAsia="Aparajita" w:hAnsi="Aparajita" w:cs="Aparajita"/>
          <w:i/>
        </w:rPr>
        <w:t>s (authors, editors, translators) involved </w:t>
      </w:r>
    </w:p>
    <w:p w14:paraId="0000011D" w14:textId="77777777" w:rsidR="00EE2640" w:rsidRDefault="00EE2640">
      <w:pPr>
        <w:rPr>
          <w:rFonts w:ascii="Aparajita" w:eastAsia="Aparajita" w:hAnsi="Aparajita" w:cs="Aparajita"/>
        </w:rPr>
      </w:pPr>
    </w:p>
    <w:p w14:paraId="0000011E" w14:textId="77777777" w:rsidR="00EE2640" w:rsidRDefault="008D1DA9">
      <w:pPr>
        <w:rPr>
          <w:rFonts w:ascii="Aparajita" w:eastAsia="Aparajita" w:hAnsi="Aparajita" w:cs="Aparajita"/>
        </w:rPr>
      </w:pPr>
      <w:r>
        <w:rPr>
          <w:rFonts w:ascii="Aparajita" w:eastAsia="Aparajita" w:hAnsi="Aparajita" w:cs="Aparajita"/>
        </w:rPr>
        <w:t>First Name, Last Name</w:t>
      </w:r>
    </w:p>
    <w:p w14:paraId="0000011F" w14:textId="77777777" w:rsidR="00EE2640" w:rsidRDefault="008D1DA9">
      <w:pPr>
        <w:rPr>
          <w:rFonts w:ascii="Aparajita" w:eastAsia="Aparajita" w:hAnsi="Aparajita" w:cs="Aparajita"/>
        </w:rPr>
      </w:pPr>
      <w:r>
        <w:rPr>
          <w:rFonts w:ascii="Aparajita" w:eastAsia="Aparajita" w:hAnsi="Aparajita" w:cs="Aparajita"/>
        </w:rPr>
        <w:t>Language of Writing</w:t>
      </w:r>
    </w:p>
    <w:p w14:paraId="00000120" w14:textId="77777777" w:rsidR="00EE2640" w:rsidRDefault="008D1DA9">
      <w:pPr>
        <w:rPr>
          <w:rFonts w:ascii="Aparajita" w:eastAsia="Aparajita" w:hAnsi="Aparajita" w:cs="Aparajita"/>
        </w:rPr>
      </w:pPr>
      <w:r>
        <w:rPr>
          <w:rFonts w:ascii="Aparajita" w:eastAsia="Aparajita" w:hAnsi="Aparajita" w:cs="Aparajita"/>
        </w:rPr>
        <w:t>Gender</w:t>
      </w:r>
    </w:p>
    <w:p w14:paraId="00000121" w14:textId="77777777" w:rsidR="00EE2640" w:rsidRDefault="008D1DA9">
      <w:pPr>
        <w:rPr>
          <w:rFonts w:ascii="Aparajita" w:eastAsia="Aparajita" w:hAnsi="Aparajita" w:cs="Aparajita"/>
        </w:rPr>
      </w:pPr>
      <w:proofErr w:type="spellStart"/>
      <w:r>
        <w:rPr>
          <w:rFonts w:ascii="Aparajita" w:eastAsia="Aparajita" w:hAnsi="Aparajita" w:cs="Aparajita"/>
        </w:rPr>
        <w:t>Wikidata</w:t>
      </w:r>
      <w:proofErr w:type="spellEnd"/>
      <w:r>
        <w:rPr>
          <w:rFonts w:ascii="Aparajita" w:eastAsia="Aparajita" w:hAnsi="Aparajita" w:cs="Aparajita"/>
        </w:rPr>
        <w:t xml:space="preserve"> Item URI</w:t>
      </w:r>
    </w:p>
    <w:p w14:paraId="00000122" w14:textId="77777777" w:rsidR="00EE2640" w:rsidRDefault="008D1DA9">
      <w:pPr>
        <w:rPr>
          <w:rFonts w:ascii="Aparajita" w:eastAsia="Aparajita" w:hAnsi="Aparajita" w:cs="Aparajita"/>
        </w:rPr>
      </w:pPr>
      <w:proofErr w:type="spellStart"/>
      <w:r>
        <w:rPr>
          <w:rFonts w:ascii="Aparajita" w:eastAsia="Aparajita" w:hAnsi="Aparajita" w:cs="Aparajita"/>
        </w:rPr>
        <w:t>Worldcat</w:t>
      </w:r>
      <w:proofErr w:type="spellEnd"/>
      <w:r>
        <w:rPr>
          <w:rFonts w:ascii="Aparajita" w:eastAsia="Aparajita" w:hAnsi="Aparajita" w:cs="Aparajita"/>
        </w:rPr>
        <w:t xml:space="preserve"> Identity URI</w:t>
      </w:r>
    </w:p>
    <w:p w14:paraId="00000123" w14:textId="77777777" w:rsidR="00EE2640" w:rsidRDefault="008D1DA9">
      <w:pPr>
        <w:rPr>
          <w:rFonts w:ascii="Aparajita" w:eastAsia="Aparajita" w:hAnsi="Aparajita" w:cs="Aparajita"/>
        </w:rPr>
      </w:pPr>
      <w:r>
        <w:rPr>
          <w:rFonts w:ascii="Aparajita" w:eastAsia="Aparajita" w:hAnsi="Aparajita" w:cs="Aparajita"/>
        </w:rPr>
        <w:t>Other links - where the above two don't exist</w:t>
      </w:r>
    </w:p>
    <w:p w14:paraId="00000124" w14:textId="77777777" w:rsidR="00EE2640" w:rsidRDefault="008D1DA9">
      <w:pPr>
        <w:rPr>
          <w:rFonts w:ascii="Aparajita" w:eastAsia="Aparajita" w:hAnsi="Aparajita" w:cs="Aparajita"/>
        </w:rPr>
      </w:pPr>
      <w:r>
        <w:rPr>
          <w:rFonts w:ascii="Aparajita" w:eastAsia="Aparajita" w:hAnsi="Aparajita" w:cs="Aparajita"/>
        </w:rPr>
        <w:t>Literary Movements they were part of</w:t>
      </w:r>
    </w:p>
    <w:p w14:paraId="00000125" w14:textId="77777777" w:rsidR="00EE2640" w:rsidRDefault="00EE2640">
      <w:pPr>
        <w:rPr>
          <w:rFonts w:ascii="Aparajita" w:eastAsia="Aparajita" w:hAnsi="Aparajita" w:cs="Aparajita"/>
        </w:rPr>
      </w:pPr>
    </w:p>
    <w:p w14:paraId="00000126" w14:textId="77777777" w:rsidR="00EE2640" w:rsidRDefault="00EE2640">
      <w:pPr>
        <w:rPr>
          <w:rFonts w:ascii="Aparajita" w:eastAsia="Aparajita" w:hAnsi="Aparajita" w:cs="Aparajita"/>
        </w:rPr>
      </w:pPr>
    </w:p>
    <w:p w14:paraId="00000127" w14:textId="77777777" w:rsidR="00EE2640" w:rsidRDefault="008D1DA9">
      <w:pPr>
        <w:rPr>
          <w:rFonts w:ascii="Aparajita" w:eastAsia="Aparajita" w:hAnsi="Aparajita" w:cs="Aparajita"/>
          <w:i/>
        </w:rPr>
      </w:pPr>
      <w:r>
        <w:rPr>
          <w:rFonts w:ascii="Aparajita" w:eastAsia="Aparajita" w:hAnsi="Aparajita" w:cs="Aparajita"/>
          <w:i/>
        </w:rPr>
        <w:t>Organizational information of publishers </w:t>
      </w:r>
    </w:p>
    <w:p w14:paraId="00000128" w14:textId="77777777" w:rsidR="00EE2640" w:rsidRDefault="00EE2640">
      <w:pPr>
        <w:rPr>
          <w:rFonts w:ascii="Aparajita" w:eastAsia="Aparajita" w:hAnsi="Aparajita" w:cs="Aparajita"/>
        </w:rPr>
      </w:pPr>
    </w:p>
    <w:p w14:paraId="00000129" w14:textId="77777777" w:rsidR="00EE2640" w:rsidRDefault="008D1DA9">
      <w:pPr>
        <w:rPr>
          <w:rFonts w:ascii="Aparajita" w:eastAsia="Aparajita" w:hAnsi="Aparajita" w:cs="Aparajita"/>
        </w:rPr>
      </w:pPr>
      <w:r>
        <w:rPr>
          <w:rFonts w:ascii="Aparajita" w:eastAsia="Aparajita" w:hAnsi="Aparajita" w:cs="Aparajita"/>
        </w:rPr>
        <w:t>Name</w:t>
      </w:r>
    </w:p>
    <w:p w14:paraId="0000012A" w14:textId="77777777" w:rsidR="00EE2640" w:rsidRDefault="008D1DA9">
      <w:pPr>
        <w:rPr>
          <w:rFonts w:ascii="Aparajita" w:eastAsia="Aparajita" w:hAnsi="Aparajita" w:cs="Aparajita"/>
        </w:rPr>
      </w:pPr>
      <w:r>
        <w:rPr>
          <w:rFonts w:ascii="Aparajita" w:eastAsia="Aparajita" w:hAnsi="Aparajita" w:cs="Aparajita"/>
        </w:rPr>
        <w:t>Location</w:t>
      </w:r>
    </w:p>
    <w:p w14:paraId="0000012B" w14:textId="77777777" w:rsidR="00EE2640" w:rsidRDefault="00EE2640">
      <w:pPr>
        <w:rPr>
          <w:rFonts w:ascii="Aparajita" w:eastAsia="Aparajita" w:hAnsi="Aparajita" w:cs="Aparajita"/>
        </w:rPr>
      </w:pPr>
    </w:p>
    <w:p w14:paraId="0000012C" w14:textId="77777777" w:rsidR="00EE2640" w:rsidRDefault="008D1DA9">
      <w:pPr>
        <w:rPr>
          <w:rFonts w:ascii="Aparajita" w:eastAsia="Aparajita" w:hAnsi="Aparajita" w:cs="Aparajita"/>
          <w:i/>
        </w:rPr>
      </w:pPr>
      <w:r>
        <w:rPr>
          <w:rFonts w:ascii="Aparajita" w:eastAsia="Aparajita" w:hAnsi="Aparajita" w:cs="Aparajita"/>
          <w:i/>
        </w:rPr>
        <w:t>The language and script the book was published in\n</w:t>
      </w:r>
    </w:p>
    <w:p w14:paraId="0000012D" w14:textId="77777777" w:rsidR="00EE2640" w:rsidRDefault="00EE2640">
      <w:pPr>
        <w:rPr>
          <w:rFonts w:ascii="Aparajita" w:eastAsia="Aparajita" w:hAnsi="Aparajita" w:cs="Aparajita"/>
        </w:rPr>
      </w:pPr>
    </w:p>
    <w:p w14:paraId="0000012E" w14:textId="77777777" w:rsidR="00EE2640" w:rsidRDefault="008D1DA9">
      <w:pPr>
        <w:rPr>
          <w:rFonts w:ascii="Aparajita" w:eastAsia="Aparajita" w:hAnsi="Aparajita" w:cs="Aparajita"/>
        </w:rPr>
      </w:pPr>
      <w:r>
        <w:rPr>
          <w:rFonts w:ascii="Aparajita" w:eastAsia="Aparajita" w:hAnsi="Aparajita" w:cs="Aparajita"/>
        </w:rPr>
        <w:t>Name of language</w:t>
      </w:r>
    </w:p>
    <w:p w14:paraId="0000012F" w14:textId="77777777" w:rsidR="00EE2640" w:rsidRDefault="008D1DA9">
      <w:pPr>
        <w:rPr>
          <w:rFonts w:ascii="Aparajita" w:eastAsia="Aparajita" w:hAnsi="Aparajita" w:cs="Aparajita"/>
        </w:rPr>
      </w:pPr>
      <w:r>
        <w:rPr>
          <w:rFonts w:ascii="Aparajita" w:eastAsia="Aparajita" w:hAnsi="Aparajita" w:cs="Aparajita"/>
        </w:rPr>
        <w:t>System (Written or Oral) and Script used to write the Language</w:t>
      </w:r>
    </w:p>
    <w:p w14:paraId="00000130" w14:textId="77777777" w:rsidR="00EE2640" w:rsidRDefault="008D1DA9">
      <w:pPr>
        <w:rPr>
          <w:rFonts w:ascii="Aparajita" w:eastAsia="Aparajita" w:hAnsi="Aparajita" w:cs="Aparajita"/>
        </w:rPr>
      </w:pPr>
      <w:r>
        <w:rPr>
          <w:rFonts w:ascii="Aparajita" w:eastAsia="Aparajita" w:hAnsi="Aparajita" w:cs="Aparajita"/>
        </w:rPr>
        <w:t>Transliterated Name</w:t>
      </w:r>
    </w:p>
    <w:p w14:paraId="00000131" w14:textId="77777777" w:rsidR="00EE2640" w:rsidRDefault="008D1DA9">
      <w:pPr>
        <w:rPr>
          <w:rFonts w:ascii="Aparajita" w:eastAsia="Aparajita" w:hAnsi="Aparajita" w:cs="Aparajita"/>
        </w:rPr>
      </w:pPr>
      <w:r>
        <w:rPr>
          <w:rFonts w:ascii="Aparajita" w:eastAsia="Aparajita" w:hAnsi="Aparajita" w:cs="Aparajita"/>
        </w:rPr>
        <w:t>ISO 1-2-3 codes for the Languages</w:t>
      </w:r>
    </w:p>
    <w:p w14:paraId="00000132" w14:textId="77777777" w:rsidR="00EE2640" w:rsidRDefault="008D1DA9">
      <w:pPr>
        <w:rPr>
          <w:rFonts w:ascii="Aparajita" w:eastAsia="Aparajita" w:hAnsi="Aparajita" w:cs="Aparajita"/>
        </w:rPr>
      </w:pPr>
      <w:proofErr w:type="spellStart"/>
      <w:r>
        <w:rPr>
          <w:rFonts w:ascii="Aparajita" w:eastAsia="Aparajita" w:hAnsi="Aparajita" w:cs="Aparajita"/>
        </w:rPr>
        <w:t>Wikidata_UR</w:t>
      </w:r>
      <w:r>
        <w:rPr>
          <w:rFonts w:ascii="Aparajita" w:eastAsia="Aparajita" w:hAnsi="Aparajita" w:cs="Aparajita"/>
        </w:rPr>
        <w:t>I</w:t>
      </w:r>
      <w:proofErr w:type="spellEnd"/>
    </w:p>
    <w:p w14:paraId="00000133" w14:textId="77777777" w:rsidR="00EE2640" w:rsidRDefault="00EE2640">
      <w:pPr>
        <w:rPr>
          <w:rFonts w:ascii="Aparajita" w:eastAsia="Aparajita" w:hAnsi="Aparajita" w:cs="Aparajita"/>
        </w:rPr>
      </w:pPr>
    </w:p>
    <w:p w14:paraId="00000134" w14:textId="77777777" w:rsidR="00EE2640" w:rsidRDefault="008D1DA9">
      <w:pPr>
        <w:rPr>
          <w:rFonts w:ascii="Aparajita" w:eastAsia="Aparajita" w:hAnsi="Aparajita" w:cs="Aparajita"/>
          <w:i/>
        </w:rPr>
      </w:pPr>
      <w:r>
        <w:rPr>
          <w:rFonts w:ascii="Aparajita" w:eastAsia="Aparajita" w:hAnsi="Aparajita" w:cs="Aparajita"/>
          <w:i/>
        </w:rPr>
        <w:t>Themes:</w:t>
      </w:r>
    </w:p>
    <w:p w14:paraId="00000135" w14:textId="77777777" w:rsidR="00EE2640" w:rsidRDefault="00EE2640">
      <w:pPr>
        <w:rPr>
          <w:rFonts w:ascii="Aparajita" w:eastAsia="Aparajita" w:hAnsi="Aparajita" w:cs="Aparajita"/>
        </w:rPr>
      </w:pPr>
    </w:p>
    <w:p w14:paraId="00000136" w14:textId="77777777" w:rsidR="00EE2640" w:rsidRDefault="008D1DA9">
      <w:pPr>
        <w:rPr>
          <w:rFonts w:ascii="Aparajita" w:eastAsia="Aparajita" w:hAnsi="Aparajita" w:cs="Aparajita"/>
        </w:rPr>
      </w:pPr>
      <w:r>
        <w:rPr>
          <w:rFonts w:ascii="Aparajita" w:eastAsia="Aparajita" w:hAnsi="Aparajita" w:cs="Aparajita"/>
        </w:rPr>
        <w:t>Title</w:t>
      </w:r>
    </w:p>
    <w:p w14:paraId="00000137" w14:textId="77777777" w:rsidR="00EE2640" w:rsidRDefault="008D1DA9">
      <w:pPr>
        <w:rPr>
          <w:rFonts w:ascii="Aparajita" w:eastAsia="Aparajita" w:hAnsi="Aparajita" w:cs="Aparajita"/>
        </w:rPr>
      </w:pPr>
      <w:r>
        <w:rPr>
          <w:rFonts w:ascii="Aparajita" w:eastAsia="Aparajita" w:hAnsi="Aparajita" w:cs="Aparajita"/>
        </w:rPr>
        <w:t>Definition</w:t>
      </w:r>
    </w:p>
    <w:p w14:paraId="00000138" w14:textId="77777777" w:rsidR="00EE2640" w:rsidRDefault="008D1DA9">
      <w:pPr>
        <w:rPr>
          <w:rFonts w:ascii="Aparajita" w:eastAsia="Aparajita" w:hAnsi="Aparajita" w:cs="Aparajita"/>
        </w:rPr>
      </w:pPr>
      <w:r>
        <w:rPr>
          <w:rFonts w:ascii="Aparajita" w:eastAsia="Aparajita" w:hAnsi="Aparajita" w:cs="Aparajita"/>
        </w:rPr>
        <w:t xml:space="preserve"> </w:t>
      </w:r>
    </w:p>
    <w:p w14:paraId="00000139" w14:textId="77777777" w:rsidR="00EE2640" w:rsidRDefault="00EE2640">
      <w:pPr>
        <w:rPr>
          <w:rFonts w:ascii="Aparajita" w:eastAsia="Aparajita" w:hAnsi="Aparajita" w:cs="Aparajita"/>
        </w:rPr>
      </w:pPr>
    </w:p>
    <w:p w14:paraId="0000013A" w14:textId="77777777" w:rsidR="00EE2640" w:rsidRDefault="008D1DA9">
      <w:pPr>
        <w:rPr>
          <w:rFonts w:ascii="Aparajita" w:eastAsia="Aparajita" w:hAnsi="Aparajita" w:cs="Aparajita"/>
        </w:rPr>
      </w:pPr>
      <w:r>
        <w:rPr>
          <w:rFonts w:ascii="Aparajita" w:eastAsia="Aparajita" w:hAnsi="Aparajita" w:cs="Aparajita"/>
        </w:rPr>
        <w:t>Other systems of authority control such as BISAC or BIC codes may be incorporated later but were not included in this iteration.  It will be stored in a RDMS, using the MySQL engine, which is also used by WordPress.</w:t>
      </w:r>
    </w:p>
    <w:p w14:paraId="0000013B" w14:textId="77777777" w:rsidR="00EE2640" w:rsidRDefault="008D1DA9">
      <w:pPr>
        <w:rPr>
          <w:rFonts w:ascii="Aparajita" w:eastAsia="Aparajita" w:hAnsi="Aparajita" w:cs="Aparajita"/>
        </w:rPr>
      </w:pPr>
      <w:r>
        <w:rPr>
          <w:rFonts w:ascii="Aparajita" w:eastAsia="Aparajita" w:hAnsi="Aparajita" w:cs="Aparajita"/>
        </w:rPr>
        <w:t>The database will be saved in multiple r</w:t>
      </w:r>
      <w:r>
        <w:rPr>
          <w:rFonts w:ascii="Aparajita" w:eastAsia="Aparajita" w:hAnsi="Aparajita" w:cs="Aparajita"/>
        </w:rPr>
        <w:t>aw files (csv) to ensure long-term and modular access, and continuously updated using GitHub VCS. It is the easiest to transfer between spreadsheet and other data management interfaces like spreadsheets.  Some LOC records, Goodreads lists, publication arch</w:t>
      </w:r>
      <w:r>
        <w:rPr>
          <w:rFonts w:ascii="Aparajita" w:eastAsia="Aparajita" w:hAnsi="Aparajita" w:cs="Aparajita"/>
        </w:rPr>
        <w:t>ives can be used to pull most of the data, though there is nothing that has the complete information. Since this is just cataloguing of information, it should not come across any copyright issues. The data will be about 10GB in this first phase, considerin</w:t>
      </w:r>
      <w:r>
        <w:rPr>
          <w:rFonts w:ascii="Aparajita" w:eastAsia="Aparajita" w:hAnsi="Aparajita" w:cs="Aparajita"/>
        </w:rPr>
        <w:t>g the amount of information. It is saved on the Project Director's Google Drive.</w:t>
      </w:r>
    </w:p>
    <w:p w14:paraId="0000013C" w14:textId="77777777" w:rsidR="00EE2640" w:rsidRDefault="00EE2640">
      <w:pPr>
        <w:rPr>
          <w:rFonts w:ascii="Aparajita" w:eastAsia="Aparajita" w:hAnsi="Aparajita" w:cs="Aparajita"/>
        </w:rPr>
      </w:pPr>
    </w:p>
    <w:p w14:paraId="0000013D" w14:textId="77777777" w:rsidR="00EE2640" w:rsidRDefault="008D1DA9">
      <w:pPr>
        <w:rPr>
          <w:rFonts w:ascii="Aparajita" w:eastAsia="Aparajita" w:hAnsi="Aparajita" w:cs="Aparajita"/>
        </w:rPr>
      </w:pPr>
      <w:r>
        <w:rPr>
          <w:rFonts w:ascii="Aparajita" w:eastAsia="Aparajita" w:hAnsi="Aparajita" w:cs="Aparajita"/>
        </w:rPr>
        <w:t>As the project begins to assume its larger role of pan-Indian literature, it will get difficult to manage and a technical team will be brought together to manage it. The curr</w:t>
      </w:r>
      <w:r>
        <w:rPr>
          <w:rFonts w:ascii="Aparajita" w:eastAsia="Aparajita" w:hAnsi="Aparajita" w:cs="Aparajita"/>
        </w:rPr>
        <w:t>ent team does not possess the expertise.</w:t>
      </w:r>
    </w:p>
    <w:p w14:paraId="0000013E" w14:textId="77777777" w:rsidR="00EE2640" w:rsidRDefault="00EE2640">
      <w:pPr>
        <w:pStyle w:val="Heading3"/>
      </w:pPr>
    </w:p>
    <w:p w14:paraId="0000013F" w14:textId="77777777" w:rsidR="00EE2640" w:rsidRDefault="008D1DA9">
      <w:pPr>
        <w:pStyle w:val="Heading3"/>
      </w:pPr>
      <w:r>
        <w:t>How will the data be collected or created?</w:t>
      </w:r>
    </w:p>
    <w:p w14:paraId="00000140" w14:textId="77777777" w:rsidR="00EE2640" w:rsidRDefault="00EE2640">
      <w:pPr>
        <w:rPr>
          <w:rFonts w:ascii="Aparajita" w:eastAsia="Aparajita" w:hAnsi="Aparajita" w:cs="Aparajita"/>
        </w:rPr>
      </w:pPr>
    </w:p>
    <w:p w14:paraId="00000141" w14:textId="77777777" w:rsidR="00EE2640" w:rsidRDefault="008D1DA9">
      <w:pPr>
        <w:rPr>
          <w:rFonts w:ascii="Aparajita" w:eastAsia="Aparajita" w:hAnsi="Aparajita" w:cs="Aparajita"/>
        </w:rPr>
      </w:pPr>
      <w:r>
        <w:rPr>
          <w:rFonts w:ascii="Aparajita" w:eastAsia="Aparajita" w:hAnsi="Aparajita" w:cs="Aparajita"/>
        </w:rPr>
        <w:t>The project will follow a multi-pronged approach to collect data:</w:t>
      </w:r>
    </w:p>
    <w:p w14:paraId="00000142" w14:textId="77777777" w:rsidR="00EE2640" w:rsidRDefault="00EE2640">
      <w:pPr>
        <w:rPr>
          <w:rFonts w:ascii="Aparajita" w:eastAsia="Aparajita" w:hAnsi="Aparajita" w:cs="Aparajita"/>
        </w:rPr>
      </w:pPr>
    </w:p>
    <w:p w14:paraId="00000143" w14:textId="77777777" w:rsidR="00EE2640" w:rsidRDefault="008D1DA9">
      <w:pPr>
        <w:rPr>
          <w:rFonts w:ascii="Aparajita" w:eastAsia="Aparajita" w:hAnsi="Aparajita" w:cs="Aparajita"/>
        </w:rPr>
      </w:pPr>
      <w:r>
        <w:rPr>
          <w:rFonts w:ascii="Aparajita" w:eastAsia="Aparajita" w:hAnsi="Aparajita" w:cs="Aparajita"/>
        </w:rPr>
        <w:t>1. Look at citations in academic literary papers </w:t>
      </w:r>
    </w:p>
    <w:p w14:paraId="00000144" w14:textId="77777777" w:rsidR="00EE2640" w:rsidRDefault="008D1DA9">
      <w:pPr>
        <w:rPr>
          <w:rFonts w:ascii="Aparajita" w:eastAsia="Aparajita" w:hAnsi="Aparajita" w:cs="Aparajita"/>
        </w:rPr>
      </w:pPr>
      <w:r>
        <w:rPr>
          <w:rFonts w:ascii="Aparajita" w:eastAsia="Aparajita" w:hAnsi="Aparajita" w:cs="Aparajita"/>
        </w:rPr>
        <w:t>2. Access lists on Goodreads and other commercial platforms</w:t>
      </w:r>
    </w:p>
    <w:p w14:paraId="00000145" w14:textId="77777777" w:rsidR="00EE2640" w:rsidRDefault="008D1DA9">
      <w:pPr>
        <w:rPr>
          <w:rFonts w:ascii="Aparajita" w:eastAsia="Aparajita" w:hAnsi="Aparajita" w:cs="Aparajita"/>
        </w:rPr>
      </w:pPr>
      <w:r>
        <w:rPr>
          <w:rFonts w:ascii="Aparajita" w:eastAsia="Aparajita" w:hAnsi="Aparajita" w:cs="Aparajita"/>
        </w:rPr>
        <w:t>3. Individually call independent publishers in India to share their catalogue</w:t>
      </w:r>
    </w:p>
    <w:p w14:paraId="00000146" w14:textId="77777777" w:rsidR="00EE2640" w:rsidRDefault="008D1DA9">
      <w:pPr>
        <w:rPr>
          <w:rFonts w:ascii="Aparajita" w:eastAsia="Aparajita" w:hAnsi="Aparajita" w:cs="Aparajita"/>
        </w:rPr>
      </w:pPr>
      <w:r>
        <w:rPr>
          <w:rFonts w:ascii="Aparajita" w:eastAsia="Aparajita" w:hAnsi="Aparajita" w:cs="Aparajita"/>
        </w:rPr>
        <w:t xml:space="preserve">4. Speak to university libraries for their catalogue, and involve/invite language and literature students to fill it. </w:t>
      </w:r>
      <w:r>
        <w:rPr>
          <w:rFonts w:ascii="Aparajita" w:eastAsia="Aparajita" w:hAnsi="Aparajita" w:cs="Aparajita"/>
        </w:rPr>
        <w:t>Potentially crowdsource the data to allow private library owners to put the books online as well</w:t>
      </w:r>
    </w:p>
    <w:p w14:paraId="00000147" w14:textId="77777777" w:rsidR="00EE2640" w:rsidRDefault="008D1DA9">
      <w:pPr>
        <w:rPr>
          <w:rFonts w:ascii="Aparajita" w:eastAsia="Aparajita" w:hAnsi="Aparajita" w:cs="Aparajita"/>
        </w:rPr>
      </w:pPr>
      <w:r>
        <w:rPr>
          <w:rFonts w:ascii="Aparajita" w:eastAsia="Aparajita" w:hAnsi="Aparajita" w:cs="Aparajita"/>
        </w:rPr>
        <w:t>5. Find related data on authors, and publishers, using search queries, interviews, and newspaper and organizational archives </w:t>
      </w:r>
    </w:p>
    <w:p w14:paraId="00000148" w14:textId="77777777" w:rsidR="00EE2640" w:rsidRDefault="00EE2640">
      <w:pPr>
        <w:rPr>
          <w:rFonts w:ascii="Aparajita" w:eastAsia="Aparajita" w:hAnsi="Aparajita" w:cs="Aparajita"/>
        </w:rPr>
      </w:pPr>
    </w:p>
    <w:p w14:paraId="00000149" w14:textId="77777777" w:rsidR="00EE2640" w:rsidRDefault="008D1DA9">
      <w:pPr>
        <w:rPr>
          <w:rFonts w:ascii="Aparajita" w:eastAsia="Aparajita" w:hAnsi="Aparajita" w:cs="Aparajita"/>
        </w:rPr>
      </w:pPr>
      <w:r>
        <w:rPr>
          <w:rFonts w:ascii="Aparajita" w:eastAsia="Aparajita" w:hAnsi="Aparajita" w:cs="Aparajita"/>
        </w:rPr>
        <w:t>As it is being collected, the da</w:t>
      </w:r>
      <w:r>
        <w:rPr>
          <w:rFonts w:ascii="Aparajita" w:eastAsia="Aparajita" w:hAnsi="Aparajita" w:cs="Aparajita"/>
        </w:rPr>
        <w:t>ta will live in a google spreadsheet in the personal Google Drive of PI, Prakruti Maniar. The individual worksheets within the workbook will be named as per MySQL table and column naming conventions (words separated by underscores instead of camel case). </w:t>
      </w:r>
    </w:p>
    <w:p w14:paraId="0000014A" w14:textId="77777777" w:rsidR="00EE2640" w:rsidRDefault="00EE2640">
      <w:pPr>
        <w:rPr>
          <w:rFonts w:ascii="Aparajita" w:eastAsia="Aparajita" w:hAnsi="Aparajita" w:cs="Aparajita"/>
        </w:rPr>
      </w:pPr>
    </w:p>
    <w:p w14:paraId="0000014B" w14:textId="77777777" w:rsidR="00EE2640" w:rsidRDefault="008D1DA9">
      <w:pPr>
        <w:rPr>
          <w:rFonts w:ascii="Aparajita" w:eastAsia="Aparajita" w:hAnsi="Aparajita" w:cs="Aparajita"/>
        </w:rPr>
      </w:pPr>
      <w:r>
        <w:rPr>
          <w:rFonts w:ascii="Aparajita" w:eastAsia="Aparajita" w:hAnsi="Aparajita" w:cs="Aparajita"/>
        </w:rPr>
        <w:t>At this stage, the data will not be checked for quality and accuracy.</w:t>
      </w:r>
    </w:p>
    <w:p w14:paraId="0000014C" w14:textId="77777777" w:rsidR="00EE2640" w:rsidRDefault="00EE2640">
      <w:pPr>
        <w:rPr>
          <w:rFonts w:ascii="Aparajita" w:eastAsia="Aparajita" w:hAnsi="Aparajita" w:cs="Aparajita"/>
        </w:rPr>
      </w:pPr>
    </w:p>
    <w:p w14:paraId="0000014D" w14:textId="77777777" w:rsidR="00EE2640" w:rsidRDefault="008D1DA9">
      <w:pPr>
        <w:pStyle w:val="Heading3"/>
      </w:pPr>
      <w:r>
        <w:t>Documentation and Metadata</w:t>
      </w:r>
    </w:p>
    <w:p w14:paraId="0000014E" w14:textId="77777777" w:rsidR="00EE2640" w:rsidRDefault="00EE2640">
      <w:pPr>
        <w:rPr>
          <w:rFonts w:ascii="Aparajita" w:eastAsia="Aparajita" w:hAnsi="Aparajita" w:cs="Aparajita"/>
        </w:rPr>
      </w:pPr>
    </w:p>
    <w:p w14:paraId="0000014F" w14:textId="77777777" w:rsidR="00EE2640" w:rsidRDefault="008D1DA9">
      <w:pPr>
        <w:rPr>
          <w:rFonts w:ascii="Aparajita" w:eastAsia="Aparajita" w:hAnsi="Aparajita" w:cs="Aparajita"/>
          <w:i/>
        </w:rPr>
      </w:pPr>
      <w:r>
        <w:rPr>
          <w:rFonts w:ascii="Aparajita" w:eastAsia="Aparajita" w:hAnsi="Aparajita" w:cs="Aparajita"/>
          <w:i/>
        </w:rPr>
        <w:t>What documentation and metadata will accompany the data?</w:t>
      </w:r>
    </w:p>
    <w:p w14:paraId="00000150" w14:textId="77777777" w:rsidR="00EE2640" w:rsidRDefault="00EE2640">
      <w:pPr>
        <w:rPr>
          <w:rFonts w:ascii="Aparajita" w:eastAsia="Aparajita" w:hAnsi="Aparajita" w:cs="Aparajita"/>
        </w:rPr>
      </w:pPr>
    </w:p>
    <w:p w14:paraId="00000151" w14:textId="77777777" w:rsidR="00EE2640" w:rsidRDefault="008D1DA9">
      <w:pPr>
        <w:rPr>
          <w:rFonts w:ascii="Aparajita" w:eastAsia="Aparajita" w:hAnsi="Aparajita" w:cs="Aparajita"/>
        </w:rPr>
      </w:pPr>
      <w:r>
        <w:rPr>
          <w:rFonts w:ascii="Aparajita" w:eastAsia="Aparajita" w:hAnsi="Aparajita" w:cs="Aparajita"/>
        </w:rPr>
        <w:t>The data is in English and where applicable, in Indian languages (Gujarati, Hindi, Marathi for Pha</w:t>
      </w:r>
      <w:r>
        <w:rPr>
          <w:rFonts w:ascii="Aparajita" w:eastAsia="Aparajita" w:hAnsi="Aparajita" w:cs="Aparajita"/>
        </w:rPr>
        <w:t>se 1). The supporting paper on  will provide context for the way the database is designed. Future users may need to have a background in literary studies, South Asian studies, postcolonial studies or a combination of the three. </w:t>
      </w:r>
    </w:p>
    <w:p w14:paraId="00000152" w14:textId="77777777" w:rsidR="00EE2640" w:rsidRDefault="008D1DA9">
      <w:pPr>
        <w:rPr>
          <w:rFonts w:ascii="Aparajita" w:eastAsia="Aparajita" w:hAnsi="Aparajita" w:cs="Aparajita"/>
        </w:rPr>
      </w:pPr>
      <w:r>
        <w:rPr>
          <w:rFonts w:ascii="Aparajita" w:eastAsia="Aparajita" w:hAnsi="Aparajita" w:cs="Aparajita"/>
        </w:rPr>
        <w:t>This will be captured in th</w:t>
      </w:r>
      <w:r>
        <w:rPr>
          <w:rFonts w:ascii="Aparajita" w:eastAsia="Aparajita" w:hAnsi="Aparajita" w:cs="Aparajita"/>
        </w:rPr>
        <w:t>e seminar paper, and the verbiage of the metadata will also capture the context of Indian literary terms, schools, movements, etc. </w:t>
      </w:r>
    </w:p>
    <w:p w14:paraId="00000153" w14:textId="77777777" w:rsidR="00EE2640" w:rsidRDefault="008D1DA9">
      <w:pPr>
        <w:rPr>
          <w:rFonts w:ascii="Aparajita" w:eastAsia="Aparajita" w:hAnsi="Aparajita" w:cs="Aparajita"/>
        </w:rPr>
      </w:pPr>
      <w:r>
        <w:rPr>
          <w:rFonts w:ascii="Aparajita" w:eastAsia="Aparajita" w:hAnsi="Aparajita" w:cs="Aparajita"/>
        </w:rPr>
        <w:t>I will use an extension of Dublin Core standards, with possible re-interpretations for the user-facing site. Pointers to con</w:t>
      </w:r>
      <w:r>
        <w:rPr>
          <w:rFonts w:ascii="Aparajita" w:eastAsia="Aparajita" w:hAnsi="Aparajita" w:cs="Aparajita"/>
        </w:rPr>
        <w:t xml:space="preserve">trolled vocabulary like </w:t>
      </w:r>
      <w:proofErr w:type="spellStart"/>
      <w:r>
        <w:rPr>
          <w:rFonts w:ascii="Aparajita" w:eastAsia="Aparajita" w:hAnsi="Aparajita" w:cs="Aparajita"/>
        </w:rPr>
        <w:t>wikidata</w:t>
      </w:r>
      <w:proofErr w:type="spellEnd"/>
      <w:r>
        <w:rPr>
          <w:rFonts w:ascii="Aparajita" w:eastAsia="Aparajita" w:hAnsi="Aparajita" w:cs="Aparajita"/>
        </w:rPr>
        <w:t xml:space="preserve"> and </w:t>
      </w:r>
      <w:proofErr w:type="spellStart"/>
      <w:r>
        <w:rPr>
          <w:rFonts w:ascii="Aparajita" w:eastAsia="Aparajita" w:hAnsi="Aparajita" w:cs="Aparajita"/>
        </w:rPr>
        <w:t>worldcat</w:t>
      </w:r>
      <w:proofErr w:type="spellEnd"/>
      <w:r>
        <w:rPr>
          <w:rFonts w:ascii="Aparajita" w:eastAsia="Aparajita" w:hAnsi="Aparajita" w:cs="Aparajita"/>
        </w:rPr>
        <w:t xml:space="preserve"> identities will establish its connection to other databases and vocabularies, in later iterations. </w:t>
      </w:r>
    </w:p>
    <w:p w14:paraId="00000154" w14:textId="77777777" w:rsidR="00EE2640" w:rsidRDefault="00EE2640">
      <w:pPr>
        <w:rPr>
          <w:rFonts w:ascii="Aparajita" w:eastAsia="Aparajita" w:hAnsi="Aparajita" w:cs="Aparajita"/>
        </w:rPr>
      </w:pPr>
    </w:p>
    <w:p w14:paraId="00000155" w14:textId="77777777" w:rsidR="00EE2640" w:rsidRDefault="008D1DA9">
      <w:pPr>
        <w:pStyle w:val="Heading3"/>
      </w:pPr>
      <w:r>
        <w:lastRenderedPageBreak/>
        <w:t>How will you manage copyright and Intellectual Property Rights (IPR) issues?</w:t>
      </w:r>
    </w:p>
    <w:p w14:paraId="00000156" w14:textId="77777777" w:rsidR="00EE2640" w:rsidRDefault="00EE2640">
      <w:pPr>
        <w:rPr>
          <w:rFonts w:ascii="Aparajita" w:eastAsia="Aparajita" w:hAnsi="Aparajita" w:cs="Aparajita"/>
        </w:rPr>
      </w:pPr>
    </w:p>
    <w:p w14:paraId="00000157" w14:textId="77777777" w:rsidR="00EE2640" w:rsidRDefault="008D1DA9">
      <w:pPr>
        <w:rPr>
          <w:rFonts w:ascii="Aparajita" w:eastAsia="Aparajita" w:hAnsi="Aparajita" w:cs="Aparajita"/>
        </w:rPr>
      </w:pPr>
      <w:r>
        <w:rPr>
          <w:rFonts w:ascii="Aparajita" w:eastAsia="Aparajita" w:hAnsi="Aparajita" w:cs="Aparajita"/>
        </w:rPr>
        <w:t>At this stage, the database wil</w:t>
      </w:r>
      <w:r>
        <w:rPr>
          <w:rFonts w:ascii="Aparajita" w:eastAsia="Aparajita" w:hAnsi="Aparajita" w:cs="Aparajita"/>
        </w:rPr>
        <w:t xml:space="preserve">l not have full texts of the books being listed. There will be no IPR issues in the </w:t>
      </w:r>
      <w:proofErr w:type="spellStart"/>
      <w:r>
        <w:rPr>
          <w:rFonts w:ascii="Aparajita" w:eastAsia="Aparajita" w:hAnsi="Aparajita" w:cs="Aparajita"/>
        </w:rPr>
        <w:t>forseeable</w:t>
      </w:r>
      <w:proofErr w:type="spellEnd"/>
      <w:r>
        <w:rPr>
          <w:rFonts w:ascii="Aparajita" w:eastAsia="Aparajita" w:hAnsi="Aparajita" w:cs="Aparajita"/>
        </w:rPr>
        <w:t xml:space="preserve"> future.  The data will be partially accessible via GitHub on a case by case basis, but its use by Purple Pencil Project will be co-owned by Saurabh Garg and Prak</w:t>
      </w:r>
      <w:r>
        <w:rPr>
          <w:rFonts w:ascii="Aparajita" w:eastAsia="Aparajita" w:hAnsi="Aparajita" w:cs="Aparajita"/>
        </w:rPr>
        <w:t>ruti Maniar. </w:t>
      </w:r>
    </w:p>
    <w:p w14:paraId="00000158" w14:textId="77777777" w:rsidR="00EE2640" w:rsidRDefault="008D1DA9">
      <w:pPr>
        <w:rPr>
          <w:rFonts w:ascii="Aparajita" w:eastAsia="Aparajita" w:hAnsi="Aparajita" w:cs="Aparajita"/>
        </w:rPr>
      </w:pPr>
      <w:r>
        <w:rPr>
          <w:rFonts w:ascii="Aparajita" w:eastAsia="Aparajita" w:hAnsi="Aparajita" w:cs="Aparajita"/>
        </w:rPr>
        <w:t>The license will allow for individual, non-commercial use upon request. </w:t>
      </w:r>
    </w:p>
    <w:p w14:paraId="00000159" w14:textId="77777777" w:rsidR="00EE2640" w:rsidRDefault="008D1DA9">
      <w:pPr>
        <w:rPr>
          <w:rFonts w:ascii="Aparajita" w:eastAsia="Aparajita" w:hAnsi="Aparajita" w:cs="Aparajita"/>
        </w:rPr>
      </w:pPr>
      <w:r>
        <w:rPr>
          <w:rFonts w:ascii="Aparajita" w:eastAsia="Aparajita" w:hAnsi="Aparajita" w:cs="Aparajita"/>
        </w:rPr>
        <w:t>The data-sharing will be postponed till about 2500 entries are collected from 1965-1985, featuring an equal proportion of the official Indian languages. </w:t>
      </w:r>
    </w:p>
    <w:p w14:paraId="0000015A" w14:textId="77777777" w:rsidR="00EE2640" w:rsidRDefault="00EE2640">
      <w:pPr>
        <w:rPr>
          <w:rFonts w:ascii="Aparajita" w:eastAsia="Aparajita" w:hAnsi="Aparajita" w:cs="Aparajita"/>
        </w:rPr>
      </w:pPr>
    </w:p>
    <w:p w14:paraId="0000015B" w14:textId="77777777" w:rsidR="00EE2640" w:rsidRDefault="008D1DA9">
      <w:pPr>
        <w:pStyle w:val="Heading3"/>
      </w:pPr>
      <w:r>
        <w:t>Storage and Backup</w:t>
      </w:r>
    </w:p>
    <w:p w14:paraId="0000015C" w14:textId="77777777" w:rsidR="00EE2640" w:rsidRDefault="00EE2640">
      <w:pPr>
        <w:rPr>
          <w:rFonts w:ascii="Aparajita" w:eastAsia="Aparajita" w:hAnsi="Aparajita" w:cs="Aparajita"/>
        </w:rPr>
      </w:pPr>
    </w:p>
    <w:p w14:paraId="0000015D" w14:textId="77777777" w:rsidR="00EE2640" w:rsidRDefault="008D1DA9">
      <w:pPr>
        <w:rPr>
          <w:rFonts w:ascii="Aparajita" w:eastAsia="Aparajita" w:hAnsi="Aparajita" w:cs="Aparajita"/>
          <w:i/>
        </w:rPr>
      </w:pPr>
      <w:r>
        <w:rPr>
          <w:rFonts w:ascii="Aparajita" w:eastAsia="Aparajita" w:hAnsi="Aparajita" w:cs="Aparajita"/>
          <w:i/>
        </w:rPr>
        <w:t>How will the data be stored and backed up during the research?</w:t>
      </w:r>
    </w:p>
    <w:p w14:paraId="0000015E" w14:textId="77777777" w:rsidR="00EE2640" w:rsidRDefault="00EE2640">
      <w:pPr>
        <w:rPr>
          <w:rFonts w:ascii="Aparajita" w:eastAsia="Aparajita" w:hAnsi="Aparajita" w:cs="Aparajita"/>
        </w:rPr>
      </w:pPr>
    </w:p>
    <w:p w14:paraId="0000015F" w14:textId="77777777" w:rsidR="00EE2640" w:rsidRDefault="008D1DA9">
      <w:pPr>
        <w:rPr>
          <w:rFonts w:ascii="Aparajita" w:eastAsia="Aparajita" w:hAnsi="Aparajita" w:cs="Aparajita"/>
        </w:rPr>
      </w:pPr>
      <w:r>
        <w:rPr>
          <w:rFonts w:ascii="Aparajita" w:eastAsia="Aparajita" w:hAnsi="Aparajita" w:cs="Aparajita"/>
        </w:rPr>
        <w:t>For the first phase, there is sufficient storage available on Google Drive. An additional charge of 10 dollars a month may have to be incurred as it grows in scale. MAMP de</w:t>
      </w:r>
      <w:r>
        <w:rPr>
          <w:rFonts w:ascii="Aparajita" w:eastAsia="Aparajita" w:hAnsi="Aparajita" w:cs="Aparajita"/>
        </w:rPr>
        <w:t>velopment environment will be used to build the database in phpMyAdmin and then exported to the Purple Pencil Project database by a more professional team.</w:t>
      </w:r>
    </w:p>
    <w:p w14:paraId="00000160" w14:textId="77777777" w:rsidR="00EE2640" w:rsidRDefault="008D1DA9">
      <w:pPr>
        <w:rPr>
          <w:rFonts w:ascii="Aparajita" w:eastAsia="Aparajita" w:hAnsi="Aparajita" w:cs="Aparajita"/>
        </w:rPr>
      </w:pPr>
      <w:r>
        <w:rPr>
          <w:rFonts w:ascii="Aparajita" w:eastAsia="Aparajita" w:hAnsi="Aparajita" w:cs="Aparajita"/>
        </w:rPr>
        <w:t>The data will also be stored on a private repository on GitHub. </w:t>
      </w:r>
    </w:p>
    <w:p w14:paraId="00000161" w14:textId="77777777" w:rsidR="00EE2640" w:rsidRDefault="008D1DA9">
      <w:pPr>
        <w:rPr>
          <w:rFonts w:ascii="Aparajita" w:eastAsia="Aparajita" w:hAnsi="Aparajita" w:cs="Aparajita"/>
        </w:rPr>
      </w:pPr>
      <w:r>
        <w:rPr>
          <w:rFonts w:ascii="Aparajita" w:eastAsia="Aparajita" w:hAnsi="Aparajita" w:cs="Aparajita"/>
        </w:rPr>
        <w:t xml:space="preserve">In the event of an incident, cloud </w:t>
      </w:r>
      <w:r>
        <w:rPr>
          <w:rFonts w:ascii="Aparajita" w:eastAsia="Aparajita" w:hAnsi="Aparajita" w:cs="Aparajita"/>
        </w:rPr>
        <w:t>storage functionalities will help recover the data, a copy of which will be shared with Saurabh Garg as a preventative measure. There should be no security concerns regarding confidentiality. Backups will be performed monthly.</w:t>
      </w:r>
    </w:p>
    <w:p w14:paraId="00000162" w14:textId="77777777" w:rsidR="00EE2640" w:rsidRDefault="00EE2640">
      <w:pPr>
        <w:rPr>
          <w:rFonts w:ascii="Aparajita" w:eastAsia="Aparajita" w:hAnsi="Aparajita" w:cs="Aparajita"/>
        </w:rPr>
      </w:pPr>
    </w:p>
    <w:p w14:paraId="00000163" w14:textId="77777777" w:rsidR="00EE2640" w:rsidRDefault="008D1DA9">
      <w:pPr>
        <w:rPr>
          <w:rFonts w:ascii="Aparajita" w:eastAsia="Aparajita" w:hAnsi="Aparajita" w:cs="Aparajita"/>
          <w:i/>
        </w:rPr>
      </w:pPr>
      <w:r>
        <w:rPr>
          <w:rFonts w:ascii="Aparajita" w:eastAsia="Aparajita" w:hAnsi="Aparajita" w:cs="Aparajita"/>
          <w:i/>
        </w:rPr>
        <w:t>How will you manage access a</w:t>
      </w:r>
      <w:r>
        <w:rPr>
          <w:rFonts w:ascii="Aparajita" w:eastAsia="Aparajita" w:hAnsi="Aparajita" w:cs="Aparajita"/>
          <w:i/>
        </w:rPr>
        <w:t>nd security?</w:t>
      </w:r>
    </w:p>
    <w:p w14:paraId="00000164" w14:textId="77777777" w:rsidR="00EE2640" w:rsidRDefault="00EE2640">
      <w:pPr>
        <w:rPr>
          <w:rFonts w:ascii="Aparajita" w:eastAsia="Aparajita" w:hAnsi="Aparajita" w:cs="Aparajita"/>
        </w:rPr>
      </w:pPr>
    </w:p>
    <w:p w14:paraId="00000165" w14:textId="77777777" w:rsidR="00EE2640" w:rsidRDefault="008D1DA9">
      <w:pPr>
        <w:rPr>
          <w:rFonts w:ascii="Aparajita" w:eastAsia="Aparajita" w:hAnsi="Aparajita" w:cs="Aparajita"/>
        </w:rPr>
      </w:pPr>
      <w:r>
        <w:rPr>
          <w:rFonts w:ascii="Aparajita" w:eastAsia="Aparajita" w:hAnsi="Aparajita" w:cs="Aparajita"/>
        </w:rPr>
        <w:t>Since the data is not sensitive and is mean to be open access, these factors will not be taken into account just yet. </w:t>
      </w:r>
    </w:p>
    <w:p w14:paraId="00000166" w14:textId="77777777" w:rsidR="00EE2640" w:rsidRDefault="008D1DA9">
      <w:pPr>
        <w:rPr>
          <w:rFonts w:ascii="Aparajita" w:eastAsia="Aparajita" w:hAnsi="Aparajita" w:cs="Aparajita"/>
        </w:rPr>
      </w:pPr>
      <w:r>
        <w:rPr>
          <w:rFonts w:ascii="Aparajita" w:eastAsia="Aparajita" w:hAnsi="Aparajita" w:cs="Aparajita"/>
        </w:rPr>
        <w:t>Collaborators will be added to the relevant Google Spreadsheet and invited to the private repository. </w:t>
      </w:r>
    </w:p>
    <w:p w14:paraId="00000167" w14:textId="77777777" w:rsidR="00EE2640" w:rsidRDefault="00EE2640">
      <w:pPr>
        <w:rPr>
          <w:rFonts w:ascii="Aparajita" w:eastAsia="Aparajita" w:hAnsi="Aparajita" w:cs="Aparajita"/>
        </w:rPr>
      </w:pPr>
    </w:p>
    <w:p w14:paraId="00000168" w14:textId="77777777" w:rsidR="00EE2640" w:rsidRDefault="008D1DA9">
      <w:pPr>
        <w:pStyle w:val="Heading3"/>
      </w:pPr>
      <w:r>
        <w:t>Selection and Prese</w:t>
      </w:r>
      <w:r>
        <w:t>rvation</w:t>
      </w:r>
    </w:p>
    <w:p w14:paraId="00000169" w14:textId="77777777" w:rsidR="00EE2640" w:rsidRDefault="00EE2640">
      <w:pPr>
        <w:rPr>
          <w:rFonts w:ascii="Aparajita" w:eastAsia="Aparajita" w:hAnsi="Aparajita" w:cs="Aparajita"/>
        </w:rPr>
      </w:pPr>
    </w:p>
    <w:p w14:paraId="0000016A" w14:textId="77777777" w:rsidR="00EE2640" w:rsidRDefault="008D1DA9">
      <w:pPr>
        <w:rPr>
          <w:rFonts w:ascii="Aparajita" w:eastAsia="Aparajita" w:hAnsi="Aparajita" w:cs="Aparajita"/>
        </w:rPr>
      </w:pPr>
      <w:r>
        <w:rPr>
          <w:rFonts w:ascii="Aparajita" w:eastAsia="Aparajita" w:hAnsi="Aparajita" w:cs="Aparajita"/>
        </w:rPr>
        <w:t>Which data are of long-term value and should be retained, shared, and/or preserved?</w:t>
      </w:r>
    </w:p>
    <w:p w14:paraId="0000016B" w14:textId="77777777" w:rsidR="00EE2640" w:rsidRDefault="00EE2640">
      <w:pPr>
        <w:rPr>
          <w:rFonts w:ascii="Aparajita" w:eastAsia="Aparajita" w:hAnsi="Aparajita" w:cs="Aparajita"/>
        </w:rPr>
      </w:pPr>
    </w:p>
    <w:p w14:paraId="0000016C" w14:textId="77777777" w:rsidR="00EE2640" w:rsidRDefault="008D1DA9">
      <w:pPr>
        <w:rPr>
          <w:rFonts w:ascii="Aparajita" w:eastAsia="Aparajita" w:hAnsi="Aparajita" w:cs="Aparajita"/>
        </w:rPr>
      </w:pPr>
      <w:r>
        <w:rPr>
          <w:rFonts w:ascii="Aparajita" w:eastAsia="Aparajita" w:hAnsi="Aparajita" w:cs="Aparajita"/>
        </w:rPr>
        <w:t>In the long-term, if an author or publisher wishes to not be featured on the database, their record may have to be destroyed. Care will have to be taken that comm</w:t>
      </w:r>
      <w:r>
        <w:rPr>
          <w:rFonts w:ascii="Aparajita" w:eastAsia="Aparajita" w:hAnsi="Aparajita" w:cs="Aparajita"/>
        </w:rPr>
        <w:t>unity stories, if applicable, do not get exploited by commercial use of the database in any way. </w:t>
      </w:r>
    </w:p>
    <w:p w14:paraId="0000016D" w14:textId="77777777" w:rsidR="00EE2640" w:rsidRDefault="00EE2640">
      <w:pPr>
        <w:rPr>
          <w:rFonts w:ascii="Aparajita" w:eastAsia="Aparajita" w:hAnsi="Aparajita" w:cs="Aparajita"/>
        </w:rPr>
      </w:pPr>
    </w:p>
    <w:p w14:paraId="0000016E" w14:textId="77777777" w:rsidR="00EE2640" w:rsidRDefault="008D1DA9">
      <w:pPr>
        <w:rPr>
          <w:rFonts w:ascii="Aparajita" w:eastAsia="Aparajita" w:hAnsi="Aparajita" w:cs="Aparajita"/>
        </w:rPr>
      </w:pPr>
      <w:r>
        <w:rPr>
          <w:rFonts w:ascii="Aparajita" w:eastAsia="Aparajita" w:hAnsi="Aparajita" w:cs="Aparajita"/>
        </w:rPr>
        <w:t xml:space="preserve">The </w:t>
      </w:r>
      <w:proofErr w:type="spellStart"/>
      <w:r>
        <w:rPr>
          <w:rFonts w:ascii="Aparajita" w:eastAsia="Aparajita" w:hAnsi="Aparajita" w:cs="Aparajita"/>
        </w:rPr>
        <w:t>forseeable</w:t>
      </w:r>
      <w:proofErr w:type="spellEnd"/>
      <w:r>
        <w:rPr>
          <w:rFonts w:ascii="Aparajita" w:eastAsia="Aparajita" w:hAnsi="Aparajita" w:cs="Aparajita"/>
        </w:rPr>
        <w:t xml:space="preserve"> uses of the data can allow researchers to notice pan-Indian trends in creative publishing immediately after independence, understand the themes and topics covered. Postcolonial researchers and professors can use it to help build a more diver</w:t>
      </w:r>
      <w:r>
        <w:rPr>
          <w:rFonts w:ascii="Aparajita" w:eastAsia="Aparajita" w:hAnsi="Aparajita" w:cs="Aparajita"/>
        </w:rPr>
        <w:t>se syllabi, and readers can use it to discover books using more granular categories. It will also help in a democratic representation of what Indian literature means.</w:t>
      </w:r>
    </w:p>
    <w:p w14:paraId="0000016F" w14:textId="77777777" w:rsidR="00EE2640" w:rsidRDefault="00EE2640">
      <w:pPr>
        <w:rPr>
          <w:rFonts w:ascii="Aparajita" w:eastAsia="Aparajita" w:hAnsi="Aparajita" w:cs="Aparajita"/>
        </w:rPr>
      </w:pPr>
    </w:p>
    <w:p w14:paraId="00000170" w14:textId="77777777" w:rsidR="00EE2640" w:rsidRDefault="008D1DA9">
      <w:pPr>
        <w:rPr>
          <w:rFonts w:ascii="Aparajita" w:eastAsia="Aparajita" w:hAnsi="Aparajita" w:cs="Aparajita"/>
        </w:rPr>
      </w:pPr>
      <w:r>
        <w:rPr>
          <w:rFonts w:ascii="Aparajita" w:eastAsia="Aparajita" w:hAnsi="Aparajita" w:cs="Aparajita"/>
        </w:rPr>
        <w:t xml:space="preserve">The data will be retained and preserved under Purple Pencil Project. It may move into a </w:t>
      </w:r>
      <w:r>
        <w:rPr>
          <w:rFonts w:ascii="Aparajita" w:eastAsia="Aparajita" w:hAnsi="Aparajita" w:cs="Aparajita"/>
        </w:rPr>
        <w:t>more stable academic or governmental infrastructure depending on the funding agency that comes to be involved, and/or the institutions that enter into collaborations with the current team.</w:t>
      </w:r>
    </w:p>
    <w:p w14:paraId="00000171" w14:textId="77777777" w:rsidR="00EE2640" w:rsidRDefault="00EE2640">
      <w:pPr>
        <w:rPr>
          <w:rFonts w:ascii="Aparajita" w:eastAsia="Aparajita" w:hAnsi="Aparajita" w:cs="Aparajita"/>
        </w:rPr>
      </w:pPr>
    </w:p>
    <w:p w14:paraId="00000172" w14:textId="77777777" w:rsidR="00EE2640" w:rsidRDefault="008D1DA9">
      <w:pPr>
        <w:rPr>
          <w:rFonts w:ascii="Aparajita" w:eastAsia="Aparajita" w:hAnsi="Aparajita" w:cs="Aparajita"/>
          <w:i/>
        </w:rPr>
      </w:pPr>
      <w:r>
        <w:rPr>
          <w:rFonts w:ascii="Aparajita" w:eastAsia="Aparajita" w:hAnsi="Aparajita" w:cs="Aparajita"/>
          <w:i/>
        </w:rPr>
        <w:t>What is the long-term preservation plan for the dataset?</w:t>
      </w:r>
    </w:p>
    <w:p w14:paraId="00000173" w14:textId="77777777" w:rsidR="00EE2640" w:rsidRDefault="00EE2640">
      <w:pPr>
        <w:rPr>
          <w:rFonts w:ascii="Aparajita" w:eastAsia="Aparajita" w:hAnsi="Aparajita" w:cs="Aparajita"/>
        </w:rPr>
      </w:pPr>
    </w:p>
    <w:p w14:paraId="00000174" w14:textId="77777777" w:rsidR="00EE2640" w:rsidRDefault="008D1DA9">
      <w:pPr>
        <w:rPr>
          <w:rFonts w:ascii="Aparajita" w:eastAsia="Aparajita" w:hAnsi="Aparajita" w:cs="Aparajita"/>
        </w:rPr>
      </w:pPr>
      <w:r>
        <w:rPr>
          <w:rFonts w:ascii="Aparajita" w:eastAsia="Aparajita" w:hAnsi="Aparajita" w:cs="Aparajita"/>
        </w:rPr>
        <w:lastRenderedPageBreak/>
        <w:t>The long</w:t>
      </w:r>
      <w:r>
        <w:rPr>
          <w:rFonts w:ascii="Aparajita" w:eastAsia="Aparajita" w:hAnsi="Aparajita" w:cs="Aparajita"/>
        </w:rPr>
        <w:t>-term preservation plan is to let it live under Purple Pencil Project, a user-facing venture to bring together the diverse Indian literary community. The data will not be need to be specially prepared for sharing, only used for public-facing engagement. Th</w:t>
      </w:r>
      <w:r>
        <w:rPr>
          <w:rFonts w:ascii="Aparajita" w:eastAsia="Aparajita" w:hAnsi="Aparajita" w:cs="Aparajita"/>
        </w:rPr>
        <w:t>e cost will be part of the operational costs of P3. </w:t>
      </w:r>
    </w:p>
    <w:p w14:paraId="00000175" w14:textId="77777777" w:rsidR="00EE2640" w:rsidRDefault="00EE2640">
      <w:pPr>
        <w:rPr>
          <w:rFonts w:ascii="Aparajita" w:eastAsia="Aparajita" w:hAnsi="Aparajita" w:cs="Aparajita"/>
        </w:rPr>
      </w:pPr>
    </w:p>
    <w:p w14:paraId="00000176" w14:textId="77777777" w:rsidR="00EE2640" w:rsidRDefault="008D1DA9">
      <w:pPr>
        <w:pStyle w:val="Heading3"/>
      </w:pPr>
      <w:r>
        <w:t>Data Sharing</w:t>
      </w:r>
    </w:p>
    <w:p w14:paraId="00000177" w14:textId="77777777" w:rsidR="00EE2640" w:rsidRDefault="00EE2640">
      <w:pPr>
        <w:rPr>
          <w:rFonts w:ascii="Aparajita" w:eastAsia="Aparajita" w:hAnsi="Aparajita" w:cs="Aparajita"/>
        </w:rPr>
      </w:pPr>
    </w:p>
    <w:p w14:paraId="00000178" w14:textId="77777777" w:rsidR="00EE2640" w:rsidRDefault="008D1DA9">
      <w:pPr>
        <w:rPr>
          <w:rFonts w:ascii="Aparajita" w:eastAsia="Aparajita" w:hAnsi="Aparajita" w:cs="Aparajita"/>
          <w:i/>
        </w:rPr>
      </w:pPr>
      <w:r>
        <w:rPr>
          <w:rFonts w:ascii="Aparajita" w:eastAsia="Aparajita" w:hAnsi="Aparajita" w:cs="Aparajita"/>
          <w:i/>
        </w:rPr>
        <w:t>How will you share the data?</w:t>
      </w:r>
    </w:p>
    <w:p w14:paraId="00000179" w14:textId="77777777" w:rsidR="00EE2640" w:rsidRDefault="00EE2640">
      <w:pPr>
        <w:rPr>
          <w:rFonts w:ascii="Aparajita" w:eastAsia="Aparajita" w:hAnsi="Aparajita" w:cs="Aparajita"/>
        </w:rPr>
      </w:pPr>
    </w:p>
    <w:p w14:paraId="0000017A" w14:textId="77777777" w:rsidR="00EE2640" w:rsidRDefault="008D1DA9">
      <w:pPr>
        <w:rPr>
          <w:rFonts w:ascii="Aparajita" w:eastAsia="Aparajita" w:hAnsi="Aparajita" w:cs="Aparajita"/>
        </w:rPr>
      </w:pPr>
      <w:r>
        <w:rPr>
          <w:rFonts w:ascii="Aparajita" w:eastAsia="Aparajita" w:hAnsi="Aparajita" w:cs="Aparajita"/>
        </w:rPr>
        <w:t>Through the public-facing website and community Purple Pencil Project, the data can be queried. </w:t>
      </w:r>
    </w:p>
    <w:p w14:paraId="0000017B" w14:textId="77777777" w:rsidR="00EE2640" w:rsidRDefault="008D1DA9">
      <w:pPr>
        <w:rPr>
          <w:rFonts w:ascii="Aparajita" w:eastAsia="Aparajita" w:hAnsi="Aparajita" w:cs="Aparajita"/>
        </w:rPr>
      </w:pPr>
      <w:r>
        <w:rPr>
          <w:rFonts w:ascii="Aparajita" w:eastAsia="Aparajita" w:hAnsi="Aparajita" w:cs="Aparajita"/>
        </w:rPr>
        <w:t>The dataset as a .csv file, the .</w:t>
      </w:r>
      <w:proofErr w:type="spellStart"/>
      <w:r>
        <w:rPr>
          <w:rFonts w:ascii="Aparajita" w:eastAsia="Aparajita" w:hAnsi="Aparajita" w:cs="Aparajita"/>
        </w:rPr>
        <w:t>sql</w:t>
      </w:r>
      <w:proofErr w:type="spellEnd"/>
      <w:r>
        <w:rPr>
          <w:rFonts w:ascii="Aparajita" w:eastAsia="Aparajita" w:hAnsi="Aparajita" w:cs="Aparajita"/>
        </w:rPr>
        <w:t xml:space="preserve"> file of the database can all be found </w:t>
      </w:r>
      <w:hyperlink r:id="rId27">
        <w:r>
          <w:rPr>
            <w:rFonts w:ascii="Aparajita" w:eastAsia="Aparajita" w:hAnsi="Aparajita" w:cs="Aparajita"/>
            <w:color w:val="0563C1"/>
            <w:u w:val="single"/>
          </w:rPr>
          <w:t>on Git</w:t>
        </w:r>
        <w:r>
          <w:rPr>
            <w:rFonts w:ascii="Aparajita" w:eastAsia="Aparajita" w:hAnsi="Aparajita" w:cs="Aparajita"/>
            <w:color w:val="0563C1"/>
            <w:u w:val="single"/>
          </w:rPr>
          <w:t>Hub</w:t>
        </w:r>
      </w:hyperlink>
      <w:r>
        <w:rPr>
          <w:rFonts w:ascii="Aparajita" w:eastAsia="Aparajita" w:hAnsi="Aparajita" w:cs="Aparajita"/>
        </w:rPr>
        <w:t xml:space="preserve">. The repository is set to private, because I only have data for four languages. I want to enter data over the summer for the rest of the languages for the years in questions, and then give access upon request. </w:t>
      </w:r>
    </w:p>
    <w:p w14:paraId="0000017C" w14:textId="77777777" w:rsidR="00EE2640" w:rsidRDefault="00EE2640">
      <w:pPr>
        <w:rPr>
          <w:rFonts w:ascii="Aparajita" w:eastAsia="Aparajita" w:hAnsi="Aparajita" w:cs="Aparajita"/>
        </w:rPr>
      </w:pPr>
    </w:p>
    <w:p w14:paraId="0000017D" w14:textId="77777777" w:rsidR="00EE2640" w:rsidRDefault="008D1DA9">
      <w:pPr>
        <w:rPr>
          <w:rFonts w:ascii="Aparajita" w:eastAsia="Aparajita" w:hAnsi="Aparajita" w:cs="Aparajita"/>
        </w:rPr>
      </w:pPr>
      <w:r>
        <w:rPr>
          <w:rFonts w:ascii="Aparajita" w:eastAsia="Aparajita" w:hAnsi="Aparajita" w:cs="Aparajita"/>
        </w:rPr>
        <w:t>The team is not working on getting a per</w:t>
      </w:r>
      <w:r>
        <w:rPr>
          <w:rFonts w:ascii="Aparajita" w:eastAsia="Aparajita" w:hAnsi="Aparajita" w:cs="Aparajita"/>
        </w:rPr>
        <w:t>sistent identifier for the data at this point. It will be upon them to clean it, as befits their research interests. </w:t>
      </w:r>
    </w:p>
    <w:p w14:paraId="0000017E" w14:textId="77777777" w:rsidR="00EE2640" w:rsidRDefault="00EE2640">
      <w:pPr>
        <w:rPr>
          <w:rFonts w:ascii="Aparajita" w:eastAsia="Aparajita" w:hAnsi="Aparajita" w:cs="Aparajita"/>
        </w:rPr>
      </w:pPr>
    </w:p>
    <w:p w14:paraId="0000017F" w14:textId="77777777" w:rsidR="00EE2640" w:rsidRDefault="008D1DA9">
      <w:pPr>
        <w:rPr>
          <w:rFonts w:ascii="Aparajita" w:eastAsia="Aparajita" w:hAnsi="Aparajita" w:cs="Aparajita"/>
          <w:i/>
        </w:rPr>
      </w:pPr>
      <w:r>
        <w:rPr>
          <w:rFonts w:ascii="Aparajita" w:eastAsia="Aparajita" w:hAnsi="Aparajita" w:cs="Aparajita"/>
          <w:i/>
        </w:rPr>
        <w:t>Are any restrictions on data sharing required?</w:t>
      </w:r>
    </w:p>
    <w:p w14:paraId="00000180" w14:textId="77777777" w:rsidR="00EE2640" w:rsidRDefault="00EE2640">
      <w:pPr>
        <w:rPr>
          <w:rFonts w:ascii="Aparajita" w:eastAsia="Aparajita" w:hAnsi="Aparajita" w:cs="Aparajita"/>
        </w:rPr>
      </w:pPr>
    </w:p>
    <w:p w14:paraId="00000181" w14:textId="77777777" w:rsidR="00EE2640" w:rsidRDefault="008D1DA9">
      <w:pPr>
        <w:rPr>
          <w:rFonts w:ascii="Aparajita" w:eastAsia="Aparajita" w:hAnsi="Aparajita" w:cs="Aparajita"/>
        </w:rPr>
      </w:pPr>
      <w:r>
        <w:rPr>
          <w:rFonts w:ascii="Aparajita" w:eastAsia="Aparajita" w:hAnsi="Aparajita" w:cs="Aparajita"/>
        </w:rPr>
        <w:t>While the data itself is not sensitive, it involves collecting and curating information f</w:t>
      </w:r>
      <w:r>
        <w:rPr>
          <w:rFonts w:ascii="Aparajita" w:eastAsia="Aparajita" w:hAnsi="Aparajita" w:cs="Aparajita"/>
        </w:rPr>
        <w:t>rom multiple stakeholders. In keeping the raw files available upon request, it is allowing for use for research, while minimizing the risks of using it for commercial purposes. Where permission is granted, a data use and sharing agreement will be required.</w:t>
      </w:r>
      <w:r>
        <w:rPr>
          <w:rFonts w:ascii="Aparajita" w:eastAsia="Aparajita" w:hAnsi="Aparajita" w:cs="Aparajita"/>
        </w:rPr>
        <w:t> </w:t>
      </w:r>
    </w:p>
    <w:p w14:paraId="00000182" w14:textId="77777777" w:rsidR="00EE2640" w:rsidRDefault="008D1DA9">
      <w:pPr>
        <w:rPr>
          <w:rFonts w:ascii="Aparajita" w:eastAsia="Aparajita" w:hAnsi="Aparajita" w:cs="Aparajita"/>
        </w:rPr>
      </w:pPr>
      <w:r>
        <w:rPr>
          <w:rFonts w:ascii="Aparajita" w:eastAsia="Aparajita" w:hAnsi="Aparajita" w:cs="Aparajita"/>
        </w:rPr>
        <w:t>There is a need to keep the data exclusive till the end of summer, so that enough data can be collected to be as representative of India and its languages as possible. Since the purpose is speak to the multilingualism of the country, it should not be rel</w:t>
      </w:r>
      <w:r>
        <w:rPr>
          <w:rFonts w:ascii="Aparajita" w:eastAsia="Aparajita" w:hAnsi="Aparajita" w:cs="Aparajita"/>
        </w:rPr>
        <w:t>eased till all languages are represented in a sufficiently uniform way, as much as possible. </w:t>
      </w:r>
    </w:p>
    <w:p w14:paraId="00000183" w14:textId="77777777" w:rsidR="00EE2640" w:rsidRDefault="00EE2640">
      <w:pPr>
        <w:rPr>
          <w:rFonts w:ascii="Aparajita" w:eastAsia="Aparajita" w:hAnsi="Aparajita" w:cs="Aparajita"/>
        </w:rPr>
      </w:pPr>
    </w:p>
    <w:p w14:paraId="00000184" w14:textId="77777777" w:rsidR="00EE2640" w:rsidRDefault="008D1DA9">
      <w:pPr>
        <w:pStyle w:val="Heading3"/>
      </w:pPr>
      <w:r>
        <w:t>Responsibilities and Resources</w:t>
      </w:r>
    </w:p>
    <w:p w14:paraId="00000185" w14:textId="77777777" w:rsidR="00EE2640" w:rsidRDefault="00EE2640">
      <w:pPr>
        <w:rPr>
          <w:rFonts w:ascii="Aparajita" w:eastAsia="Aparajita" w:hAnsi="Aparajita" w:cs="Aparajita"/>
        </w:rPr>
      </w:pPr>
    </w:p>
    <w:p w14:paraId="00000186" w14:textId="77777777" w:rsidR="00EE2640" w:rsidRDefault="008D1DA9">
      <w:pPr>
        <w:rPr>
          <w:rFonts w:ascii="Aparajita" w:eastAsia="Aparajita" w:hAnsi="Aparajita" w:cs="Aparajita"/>
          <w:i/>
        </w:rPr>
      </w:pPr>
      <w:r>
        <w:rPr>
          <w:rFonts w:ascii="Aparajita" w:eastAsia="Aparajita" w:hAnsi="Aparajita" w:cs="Aparajita"/>
          <w:i/>
        </w:rPr>
        <w:t>Who will be responsible for data management?</w:t>
      </w:r>
    </w:p>
    <w:p w14:paraId="00000187" w14:textId="77777777" w:rsidR="00EE2640" w:rsidRDefault="00EE2640">
      <w:pPr>
        <w:rPr>
          <w:rFonts w:ascii="Aparajita" w:eastAsia="Aparajita" w:hAnsi="Aparajita" w:cs="Aparajita"/>
        </w:rPr>
      </w:pPr>
    </w:p>
    <w:p w14:paraId="00000188" w14:textId="77777777" w:rsidR="00EE2640" w:rsidRDefault="008D1DA9">
      <w:pPr>
        <w:rPr>
          <w:rFonts w:ascii="Aparajita" w:eastAsia="Aparajita" w:hAnsi="Aparajita" w:cs="Aparajita"/>
        </w:rPr>
      </w:pPr>
      <w:r>
        <w:rPr>
          <w:rFonts w:ascii="Aparajita" w:eastAsia="Aparajita" w:hAnsi="Aparajita" w:cs="Aparajita"/>
        </w:rPr>
        <w:t>The PI Prakruti Maniar will be responsible for data management for the phase of the</w:t>
      </w:r>
      <w:r>
        <w:rPr>
          <w:rFonts w:ascii="Aparajita" w:eastAsia="Aparajita" w:hAnsi="Aparajita" w:cs="Aparajita"/>
        </w:rPr>
        <w:t xml:space="preserve"> Capstone Project. It will then fall under the management of the Purple Pencil Project team. </w:t>
      </w:r>
    </w:p>
    <w:p w14:paraId="00000189" w14:textId="77777777" w:rsidR="00EE2640" w:rsidRDefault="00EE2640">
      <w:pPr>
        <w:rPr>
          <w:rFonts w:ascii="Aparajita" w:eastAsia="Aparajita" w:hAnsi="Aparajita" w:cs="Aparajita"/>
        </w:rPr>
      </w:pPr>
    </w:p>
    <w:p w14:paraId="0000018A" w14:textId="77777777" w:rsidR="00EE2640" w:rsidRDefault="008D1DA9">
      <w:pPr>
        <w:rPr>
          <w:rFonts w:ascii="Aparajita" w:eastAsia="Aparajita" w:hAnsi="Aparajita" w:cs="Aparajita"/>
          <w:i/>
        </w:rPr>
      </w:pPr>
      <w:r>
        <w:rPr>
          <w:rFonts w:ascii="Aparajita" w:eastAsia="Aparajita" w:hAnsi="Aparajita" w:cs="Aparajita"/>
          <w:i/>
        </w:rPr>
        <w:t>What resources will you require to deliver your plan?</w:t>
      </w:r>
    </w:p>
    <w:p w14:paraId="0000018B" w14:textId="77777777" w:rsidR="00EE2640" w:rsidRDefault="00EE2640">
      <w:pPr>
        <w:rPr>
          <w:rFonts w:ascii="Aparajita" w:eastAsia="Aparajita" w:hAnsi="Aparajita" w:cs="Aparajita"/>
        </w:rPr>
      </w:pPr>
    </w:p>
    <w:p w14:paraId="0000018C" w14:textId="77777777" w:rsidR="00EE2640" w:rsidRDefault="008D1DA9">
      <w:pPr>
        <w:rPr>
          <w:rFonts w:ascii="Aparajita" w:eastAsia="Aparajita" w:hAnsi="Aparajita" w:cs="Aparajita"/>
        </w:rPr>
      </w:pPr>
      <w:r>
        <w:rPr>
          <w:rFonts w:ascii="Aparajita" w:eastAsia="Aparajita" w:hAnsi="Aparajita" w:cs="Aparajita"/>
        </w:rPr>
        <w:t>Yes, for efficient management, there is the requirement of a technically sound Data Management Officer, or</w:t>
      </w:r>
      <w:r>
        <w:rPr>
          <w:rFonts w:ascii="Aparajita" w:eastAsia="Aparajita" w:hAnsi="Aparajita" w:cs="Aparajita"/>
        </w:rPr>
        <w:t xml:space="preserve"> for the PI to learn advanced MySQL, and for development on the front end of the website.</w:t>
      </w:r>
    </w:p>
    <w:p w14:paraId="0000018D" w14:textId="77777777" w:rsidR="00EE2640" w:rsidRDefault="008D1DA9">
      <w:pPr>
        <w:rPr>
          <w:rFonts w:ascii="Aparajita" w:eastAsia="Aparajita" w:hAnsi="Aparajita" w:cs="Aparajita"/>
        </w:rPr>
      </w:pPr>
      <w:r>
        <w:rPr>
          <w:rFonts w:ascii="Aparajita" w:eastAsia="Aparajita" w:hAnsi="Aparajita" w:cs="Aparajita"/>
        </w:rPr>
        <w:t>The cost of hiring staff for these two roles, on a contractual part-time basis, is $800 per month. </w:t>
      </w:r>
    </w:p>
    <w:p w14:paraId="0000018E" w14:textId="77777777" w:rsidR="00EE2640" w:rsidRDefault="008D1DA9">
      <w:pPr>
        <w:rPr>
          <w:rFonts w:ascii="Aparajita" w:eastAsia="Aparajita" w:hAnsi="Aparajita" w:cs="Aparajita"/>
        </w:rPr>
      </w:pPr>
      <w:r>
        <w:rPr>
          <w:rFonts w:ascii="Aparajita" w:eastAsia="Aparajita" w:hAnsi="Aparajita" w:cs="Aparajita"/>
        </w:rPr>
        <w:t>The cost of additional cloud storage is $20-40 per month, and will</w:t>
      </w:r>
      <w:r>
        <w:rPr>
          <w:rFonts w:ascii="Aparajita" w:eastAsia="Aparajita" w:hAnsi="Aparajita" w:cs="Aparajita"/>
        </w:rPr>
        <w:t xml:space="preserve"> grow as the size of the database grows. </w:t>
      </w:r>
    </w:p>
    <w:p w14:paraId="0000018F" w14:textId="77777777" w:rsidR="00EE2640" w:rsidRDefault="00EE2640">
      <w:pPr>
        <w:rPr>
          <w:rFonts w:ascii="Aparajita" w:eastAsia="Aparajita" w:hAnsi="Aparajita" w:cs="Aparajita"/>
        </w:rPr>
      </w:pPr>
    </w:p>
    <w:p w14:paraId="00000190" w14:textId="77777777" w:rsidR="00EE2640" w:rsidRDefault="008D1DA9">
      <w:pPr>
        <w:rPr>
          <w:rFonts w:ascii="Aparajita" w:eastAsia="Aparajita" w:hAnsi="Aparajita" w:cs="Aparajita"/>
        </w:rPr>
      </w:pPr>
      <w:r>
        <w:rPr>
          <w:rFonts w:ascii="Aparajita" w:eastAsia="Aparajita" w:hAnsi="Aparajita" w:cs="Aparajita"/>
        </w:rPr>
        <w:t>----------------------------------------------------------</w:t>
      </w:r>
    </w:p>
    <w:p w14:paraId="00000191" w14:textId="77777777" w:rsidR="00EE2640" w:rsidRDefault="00EE2640">
      <w:pPr>
        <w:pStyle w:val="Heading2"/>
      </w:pPr>
    </w:p>
    <w:p w14:paraId="00000192" w14:textId="77777777" w:rsidR="00EE2640" w:rsidRDefault="008D1DA9">
      <w:pPr>
        <w:pStyle w:val="Heading2"/>
      </w:pPr>
      <w:r>
        <w:t>Next Steps</w:t>
      </w:r>
    </w:p>
    <w:p w14:paraId="00000193" w14:textId="77777777" w:rsidR="00EE2640" w:rsidRDefault="00EE2640">
      <w:pPr>
        <w:rPr>
          <w:rFonts w:ascii="Aparajita" w:eastAsia="Aparajita" w:hAnsi="Aparajita" w:cs="Aparajita"/>
        </w:rPr>
      </w:pPr>
    </w:p>
    <w:p w14:paraId="00000194" w14:textId="77777777" w:rsidR="00EE2640" w:rsidRDefault="008D1DA9">
      <w:pPr>
        <w:rPr>
          <w:rFonts w:ascii="Aparajita" w:eastAsia="Aparajita" w:hAnsi="Aparajita" w:cs="Aparajita"/>
        </w:rPr>
      </w:pPr>
      <w:r>
        <w:rPr>
          <w:rFonts w:ascii="Aparajita" w:eastAsia="Aparajita" w:hAnsi="Aparajita" w:cs="Aparajita"/>
        </w:rPr>
        <w:lastRenderedPageBreak/>
        <w:t>In many ways, this project is finally a more refined vision of what I wanted to do with Purple Pencil Project, so this is just the start. Imm</w:t>
      </w:r>
      <w:r>
        <w:rPr>
          <w:rFonts w:ascii="Aparajita" w:eastAsia="Aparajita" w:hAnsi="Aparajita" w:cs="Aparajita"/>
        </w:rPr>
        <w:t>ediate next steps include:</w:t>
      </w:r>
    </w:p>
    <w:p w14:paraId="00000195" w14:textId="77777777" w:rsidR="00EE2640" w:rsidRDefault="008D1DA9">
      <w:pPr>
        <w:numPr>
          <w:ilvl w:val="0"/>
          <w:numId w:val="4"/>
        </w:numPr>
        <w:pBdr>
          <w:top w:val="nil"/>
          <w:left w:val="nil"/>
          <w:bottom w:val="nil"/>
          <w:right w:val="nil"/>
          <w:between w:val="nil"/>
        </w:pBdr>
        <w:rPr>
          <w:rFonts w:ascii="Aparajita" w:eastAsia="Aparajita" w:hAnsi="Aparajita" w:cs="Aparajita"/>
          <w:color w:val="000000"/>
        </w:rPr>
      </w:pPr>
      <w:r>
        <w:rPr>
          <w:rFonts w:ascii="Aparajita" w:eastAsia="Aparajita" w:hAnsi="Aparajita" w:cs="Aparajita"/>
          <w:color w:val="000000"/>
        </w:rPr>
        <w:t>Complete the dataset over the summer to include other languages in the range of years this project follows</w:t>
      </w:r>
    </w:p>
    <w:p w14:paraId="00000196" w14:textId="77777777" w:rsidR="00EE2640" w:rsidRDefault="008D1DA9">
      <w:pPr>
        <w:numPr>
          <w:ilvl w:val="0"/>
          <w:numId w:val="4"/>
        </w:numPr>
        <w:pBdr>
          <w:top w:val="nil"/>
          <w:left w:val="nil"/>
          <w:bottom w:val="nil"/>
          <w:right w:val="nil"/>
          <w:between w:val="nil"/>
        </w:pBdr>
        <w:rPr>
          <w:rFonts w:ascii="Aparajita" w:eastAsia="Aparajita" w:hAnsi="Aparajita" w:cs="Aparajita"/>
          <w:color w:val="000000"/>
        </w:rPr>
      </w:pPr>
      <w:r>
        <w:rPr>
          <w:rFonts w:ascii="Aparajita" w:eastAsia="Aparajita" w:hAnsi="Aparajita" w:cs="Aparajita"/>
          <w:color w:val="000000"/>
        </w:rPr>
        <w:t>Develop a working interface for data entry</w:t>
      </w:r>
    </w:p>
    <w:p w14:paraId="00000197" w14:textId="77777777" w:rsidR="00EE2640" w:rsidRDefault="008D1DA9">
      <w:pPr>
        <w:numPr>
          <w:ilvl w:val="0"/>
          <w:numId w:val="4"/>
        </w:numPr>
        <w:pBdr>
          <w:top w:val="nil"/>
          <w:left w:val="nil"/>
          <w:bottom w:val="nil"/>
          <w:right w:val="nil"/>
          <w:between w:val="nil"/>
        </w:pBdr>
        <w:rPr>
          <w:rFonts w:ascii="Aparajita" w:eastAsia="Aparajita" w:hAnsi="Aparajita" w:cs="Aparajita"/>
          <w:color w:val="000000"/>
        </w:rPr>
      </w:pPr>
      <w:r>
        <w:rPr>
          <w:rFonts w:ascii="Aparajita" w:eastAsia="Aparajita" w:hAnsi="Aparajita" w:cs="Aparajita"/>
          <w:color w:val="000000"/>
        </w:rPr>
        <w:t>Write to collaborate with institutions to take this to scale. Parallelly, write a grant application to find funding to do this independently as Purple Pencil Project</w:t>
      </w:r>
    </w:p>
    <w:p w14:paraId="00000198" w14:textId="77777777" w:rsidR="00EE2640" w:rsidRDefault="008D1DA9">
      <w:pPr>
        <w:rPr>
          <w:rFonts w:ascii="Aparajita" w:eastAsia="Aparajita" w:hAnsi="Aparajita" w:cs="Aparajita"/>
        </w:rPr>
      </w:pPr>
      <w:r>
        <w:rPr>
          <w:rFonts w:ascii="Aparajita" w:eastAsia="Aparajita" w:hAnsi="Aparajita" w:cs="Aparajita"/>
        </w:rPr>
        <w:t>In the long-term:</w:t>
      </w:r>
    </w:p>
    <w:p w14:paraId="00000199" w14:textId="77777777" w:rsidR="00EE2640" w:rsidRDefault="008D1DA9">
      <w:pPr>
        <w:numPr>
          <w:ilvl w:val="0"/>
          <w:numId w:val="5"/>
        </w:numPr>
        <w:pBdr>
          <w:top w:val="nil"/>
          <w:left w:val="nil"/>
          <w:bottom w:val="nil"/>
          <w:right w:val="nil"/>
          <w:between w:val="nil"/>
        </w:pBdr>
        <w:rPr>
          <w:rFonts w:ascii="Aparajita" w:eastAsia="Aparajita" w:hAnsi="Aparajita" w:cs="Aparajita"/>
          <w:color w:val="000000"/>
        </w:rPr>
      </w:pPr>
      <w:r>
        <w:rPr>
          <w:rFonts w:ascii="Aparajita" w:eastAsia="Aparajita" w:hAnsi="Aparajita" w:cs="Aparajita"/>
          <w:color w:val="000000"/>
        </w:rPr>
        <w:t>Develop online classes to enable users to learn to read in Indian langua</w:t>
      </w:r>
      <w:r>
        <w:rPr>
          <w:rFonts w:ascii="Aparajita" w:eastAsia="Aparajita" w:hAnsi="Aparajita" w:cs="Aparajita"/>
          <w:color w:val="000000"/>
        </w:rPr>
        <w:t>ges</w:t>
      </w:r>
    </w:p>
    <w:p w14:paraId="0000019A" w14:textId="77777777" w:rsidR="00EE2640" w:rsidRDefault="008D1DA9">
      <w:pPr>
        <w:numPr>
          <w:ilvl w:val="0"/>
          <w:numId w:val="5"/>
        </w:numPr>
        <w:pBdr>
          <w:top w:val="nil"/>
          <w:left w:val="nil"/>
          <w:bottom w:val="nil"/>
          <w:right w:val="nil"/>
          <w:between w:val="nil"/>
        </w:pBdr>
        <w:rPr>
          <w:rFonts w:ascii="Aparajita" w:eastAsia="Aparajita" w:hAnsi="Aparajita" w:cs="Aparajita"/>
          <w:color w:val="000000"/>
        </w:rPr>
      </w:pPr>
      <w:r>
        <w:rPr>
          <w:rFonts w:ascii="Aparajita" w:eastAsia="Aparajita" w:hAnsi="Aparajita" w:cs="Aparajita"/>
          <w:color w:val="000000"/>
        </w:rPr>
        <w:t>Undertake a digitization project for out-of-print copies to make available online</w:t>
      </w:r>
    </w:p>
    <w:p w14:paraId="0000019B" w14:textId="77777777" w:rsidR="00EE2640" w:rsidRDefault="008D1DA9">
      <w:pPr>
        <w:numPr>
          <w:ilvl w:val="0"/>
          <w:numId w:val="5"/>
        </w:numPr>
        <w:pBdr>
          <w:top w:val="nil"/>
          <w:left w:val="nil"/>
          <w:bottom w:val="nil"/>
          <w:right w:val="nil"/>
          <w:between w:val="nil"/>
        </w:pBdr>
        <w:rPr>
          <w:rFonts w:ascii="Aparajita" w:eastAsia="Aparajita" w:hAnsi="Aparajita" w:cs="Aparajita"/>
          <w:color w:val="000000"/>
        </w:rPr>
      </w:pPr>
      <w:r>
        <w:rPr>
          <w:rFonts w:ascii="Aparajita" w:eastAsia="Aparajita" w:hAnsi="Aparajita" w:cs="Aparajita"/>
          <w:color w:val="000000"/>
        </w:rPr>
        <w:t xml:space="preserve">Working with public and private libraries in India to bridge the gap between material collections and the digital library </w:t>
      </w:r>
    </w:p>
    <w:p w14:paraId="0000019C" w14:textId="77777777" w:rsidR="00EE2640" w:rsidRDefault="00EE2640">
      <w:pPr>
        <w:rPr>
          <w:rFonts w:ascii="Aparajita" w:eastAsia="Aparajita" w:hAnsi="Aparajita" w:cs="Aparajita"/>
        </w:rPr>
      </w:pPr>
    </w:p>
    <w:p w14:paraId="0000019D" w14:textId="77777777" w:rsidR="00EE2640" w:rsidRDefault="00EE2640">
      <w:pPr>
        <w:rPr>
          <w:rFonts w:ascii="Aparajita" w:eastAsia="Aparajita" w:hAnsi="Aparajita" w:cs="Aparajita"/>
        </w:rPr>
      </w:pPr>
    </w:p>
    <w:p w14:paraId="0000019E" w14:textId="77777777" w:rsidR="00EE2640" w:rsidRDefault="00EE2640">
      <w:pPr>
        <w:rPr>
          <w:rFonts w:ascii="Aparajita" w:eastAsia="Aparajita" w:hAnsi="Aparajita" w:cs="Aparajita"/>
        </w:rPr>
      </w:pPr>
    </w:p>
    <w:p w14:paraId="0000019F" w14:textId="77777777" w:rsidR="00EE2640" w:rsidRDefault="00EE2640">
      <w:pPr>
        <w:rPr>
          <w:rFonts w:ascii="Aparajita" w:eastAsia="Aparajita" w:hAnsi="Aparajita" w:cs="Aparajita"/>
        </w:rPr>
      </w:pPr>
    </w:p>
    <w:p w14:paraId="000001A0" w14:textId="77777777" w:rsidR="00EE2640" w:rsidRDefault="00EE2640">
      <w:pPr>
        <w:rPr>
          <w:rFonts w:ascii="Aparajita" w:eastAsia="Aparajita" w:hAnsi="Aparajita" w:cs="Aparajita"/>
        </w:rPr>
      </w:pPr>
    </w:p>
    <w:p w14:paraId="000001A1" w14:textId="77777777" w:rsidR="00EE2640" w:rsidRDefault="00EE2640">
      <w:pPr>
        <w:rPr>
          <w:rFonts w:ascii="Aparajita" w:eastAsia="Aparajita" w:hAnsi="Aparajita" w:cs="Aparajita"/>
        </w:rPr>
      </w:pPr>
    </w:p>
    <w:p w14:paraId="000001A2" w14:textId="77777777" w:rsidR="00EE2640" w:rsidRDefault="00EE2640">
      <w:pPr>
        <w:rPr>
          <w:rFonts w:ascii="Aparajita" w:eastAsia="Aparajita" w:hAnsi="Aparajita" w:cs="Aparajita"/>
        </w:rPr>
      </w:pPr>
    </w:p>
    <w:p w14:paraId="000001A3" w14:textId="77777777" w:rsidR="00EE2640" w:rsidRDefault="00EE2640">
      <w:pPr>
        <w:rPr>
          <w:rFonts w:ascii="Aparajita" w:eastAsia="Aparajita" w:hAnsi="Aparajita" w:cs="Aparajita"/>
        </w:rPr>
      </w:pPr>
    </w:p>
    <w:p w14:paraId="000001A4" w14:textId="77777777" w:rsidR="00EE2640" w:rsidRDefault="00EE2640">
      <w:pPr>
        <w:rPr>
          <w:rFonts w:ascii="Aparajita" w:eastAsia="Aparajita" w:hAnsi="Aparajita" w:cs="Aparajita"/>
        </w:rPr>
      </w:pPr>
    </w:p>
    <w:p w14:paraId="000001A5" w14:textId="77777777" w:rsidR="00EE2640" w:rsidRDefault="00EE2640">
      <w:pPr>
        <w:rPr>
          <w:rFonts w:ascii="Aparajita" w:eastAsia="Aparajita" w:hAnsi="Aparajita" w:cs="Aparajita"/>
        </w:rPr>
      </w:pPr>
    </w:p>
    <w:p w14:paraId="000001A6" w14:textId="77777777" w:rsidR="00EE2640" w:rsidRDefault="00EE2640">
      <w:pPr>
        <w:rPr>
          <w:rFonts w:ascii="Aparajita" w:eastAsia="Aparajita" w:hAnsi="Aparajita" w:cs="Aparajita"/>
        </w:rPr>
      </w:pPr>
    </w:p>
    <w:p w14:paraId="000001A7" w14:textId="77777777" w:rsidR="00EE2640" w:rsidRDefault="00EE2640">
      <w:pPr>
        <w:rPr>
          <w:rFonts w:ascii="Aparajita" w:eastAsia="Aparajita" w:hAnsi="Aparajita" w:cs="Aparajita"/>
        </w:rPr>
      </w:pPr>
    </w:p>
    <w:p w14:paraId="000001A8" w14:textId="77777777" w:rsidR="00EE2640" w:rsidRDefault="008D1DA9">
      <w:pPr>
        <w:pStyle w:val="Heading2"/>
      </w:pPr>
      <w:r>
        <w:t>References</w:t>
      </w:r>
    </w:p>
    <w:p w14:paraId="000001A9" w14:textId="77777777" w:rsidR="00EE2640" w:rsidRDefault="00EE2640"/>
    <w:p w14:paraId="000001AA" w14:textId="77777777" w:rsidR="00EE2640" w:rsidRDefault="008D1DA9">
      <w:pPr>
        <w:ind w:hanging="480"/>
      </w:pPr>
      <w:r>
        <w:t xml:space="preserve">..:: “..:: SAHITYA : Library ::..” Accessed April 21, 2021. </w:t>
      </w:r>
      <w:hyperlink r:id="rId28">
        <w:r>
          <w:rPr>
            <w:color w:val="0563C1"/>
            <w:u w:val="single"/>
          </w:rPr>
          <w:t>http://sahitya-akademi.gov.in/library/catalogue.jsp</w:t>
        </w:r>
      </w:hyperlink>
      <w:r>
        <w:t>.</w:t>
      </w:r>
    </w:p>
    <w:p w14:paraId="000001AB" w14:textId="77777777" w:rsidR="00EE2640" w:rsidRDefault="008D1DA9">
      <w:pPr>
        <w:ind w:hanging="480"/>
      </w:pPr>
      <w:r>
        <w:t xml:space="preserve">..:: “..:: Welcome to Sahitya </w:t>
      </w:r>
      <w:proofErr w:type="spellStart"/>
      <w:r>
        <w:t>Akademi</w:t>
      </w:r>
      <w:proofErr w:type="spellEnd"/>
      <w:r>
        <w:t xml:space="preserve"> - About Us ::..” Accessed April 15</w:t>
      </w:r>
      <w:r>
        <w:t xml:space="preserve">, 2021. </w:t>
      </w:r>
      <w:hyperlink r:id="rId29">
        <w:r>
          <w:rPr>
            <w:color w:val="0563C1"/>
            <w:u w:val="single"/>
          </w:rPr>
          <w:t>http://sahitya-akademi.gov.in/aboutus/about.jsp</w:t>
        </w:r>
      </w:hyperlink>
      <w:r>
        <w:t>.</w:t>
      </w:r>
    </w:p>
    <w:p w14:paraId="000001AC" w14:textId="77777777" w:rsidR="00EE2640" w:rsidRDefault="008D1DA9">
      <w:pPr>
        <w:ind w:hanging="480"/>
      </w:pPr>
      <w:r>
        <w:t xml:space="preserve">“101201 Bic2.1 Complete </w:t>
      </w:r>
      <w:proofErr w:type="spellStart"/>
      <w:r>
        <w:t>Rev.Pdf</w:t>
      </w:r>
      <w:proofErr w:type="spellEnd"/>
      <w:r>
        <w:t xml:space="preserve">.” Accessed April 21, 2021. </w:t>
      </w:r>
      <w:hyperlink r:id="rId30">
        <w:r>
          <w:rPr>
            <w:color w:val="0563C1"/>
            <w:u w:val="single"/>
          </w:rPr>
          <w:t>https://www.bic.org.uk/files/pdfs/101201%20bic2.1%20complete%20rev.pdf</w:t>
        </w:r>
      </w:hyperlink>
      <w:r>
        <w:t>.</w:t>
      </w:r>
    </w:p>
    <w:p w14:paraId="000001AD" w14:textId="77777777" w:rsidR="00EE2640" w:rsidRDefault="008D1DA9">
      <w:pPr>
        <w:ind w:hanging="480"/>
      </w:pPr>
      <w:r>
        <w:rPr>
          <w:i/>
        </w:rPr>
        <w:t>A History of Indian Literature.</w:t>
      </w:r>
      <w:r>
        <w:t xml:space="preserve"> New Delhi :, 1991. </w:t>
      </w:r>
      <w:hyperlink r:id="rId31">
        <w:r>
          <w:rPr>
            <w:color w:val="0563C1"/>
            <w:u w:val="single"/>
          </w:rPr>
          <w:t>http://hdl.handle.net/2027/inu.30000109204259</w:t>
        </w:r>
      </w:hyperlink>
      <w:r>
        <w:t>.</w:t>
      </w:r>
    </w:p>
    <w:p w14:paraId="000001AE" w14:textId="77777777" w:rsidR="00EE2640" w:rsidRDefault="008D1DA9">
      <w:pPr>
        <w:ind w:hanging="480"/>
      </w:pPr>
      <w:r>
        <w:t>“Abo</w:t>
      </w:r>
      <w:r>
        <w:t xml:space="preserve">ut Hindi | Linguistics at Illinois.” Accessed April 15, 2021. </w:t>
      </w:r>
      <w:hyperlink r:id="rId32">
        <w:r>
          <w:rPr>
            <w:color w:val="0563C1"/>
            <w:u w:val="single"/>
          </w:rPr>
          <w:t>https://linguistics.illinois.edu/hindi/about-hindi</w:t>
        </w:r>
      </w:hyperlink>
      <w:r>
        <w:t>.</w:t>
      </w:r>
    </w:p>
    <w:p w14:paraId="000001AF" w14:textId="77777777" w:rsidR="00EE2640" w:rsidRDefault="008D1DA9">
      <w:pPr>
        <w:ind w:hanging="480"/>
      </w:pPr>
      <w:r>
        <w:t>Alan Liu. “Toward a Diversity Stack: Digital Humanities and Diversity as</w:t>
      </w:r>
      <w:r>
        <w:t xml:space="preserve"> Technical Problem.” </w:t>
      </w:r>
      <w:r>
        <w:rPr>
          <w:i/>
        </w:rPr>
        <w:t>PMLA/Publications of the Modern Language Association of America</w:t>
      </w:r>
      <w:r>
        <w:t xml:space="preserve"> 135, no. 1 (January 2020): 130–51. </w:t>
      </w:r>
      <w:hyperlink r:id="rId33">
        <w:r>
          <w:rPr>
            <w:color w:val="0563C1"/>
            <w:u w:val="single"/>
          </w:rPr>
          <w:t>https://doi.org/10.1632/pmla.2020.135.1.130</w:t>
        </w:r>
      </w:hyperlink>
      <w:r>
        <w:t>.</w:t>
      </w:r>
    </w:p>
    <w:p w14:paraId="000001B0" w14:textId="77777777" w:rsidR="00EE2640" w:rsidRDefault="008D1DA9">
      <w:pPr>
        <w:ind w:hanging="480"/>
      </w:pPr>
      <w:proofErr w:type="spellStart"/>
      <w:r>
        <w:t>Amritjit</w:t>
      </w:r>
      <w:proofErr w:type="spellEnd"/>
      <w:r>
        <w:t xml:space="preserve"> Singh and Nalini </w:t>
      </w:r>
      <w:proofErr w:type="spellStart"/>
      <w:r>
        <w:t>Iy</w:t>
      </w:r>
      <w:r>
        <w:t>er</w:t>
      </w:r>
      <w:proofErr w:type="spellEnd"/>
      <w:r>
        <w:t xml:space="preserve">. “Introduction: Beyond the Anglophone—Comparative South Asian Literatures.” </w:t>
      </w:r>
      <w:r>
        <w:rPr>
          <w:i/>
        </w:rPr>
        <w:t>Comparative Literature Studies</w:t>
      </w:r>
      <w:r>
        <w:t xml:space="preserve"> 53, no. 2 (2016): 209. </w:t>
      </w:r>
      <w:hyperlink r:id="rId34">
        <w:r>
          <w:rPr>
            <w:color w:val="0563C1"/>
            <w:u w:val="single"/>
          </w:rPr>
          <w:t>https://doi.org/10.5325/complitstudies.53.2.0209</w:t>
        </w:r>
      </w:hyperlink>
      <w:r>
        <w:t>.</w:t>
      </w:r>
    </w:p>
    <w:p w14:paraId="000001B1" w14:textId="77777777" w:rsidR="00EE2640" w:rsidRDefault="008D1DA9">
      <w:pPr>
        <w:ind w:hanging="480"/>
      </w:pPr>
      <w:r>
        <w:t xml:space="preserve">ANI. </w:t>
      </w:r>
      <w:r>
        <w:t xml:space="preserve">“Rian’s New Translation Platform Powered by Artificial Intelligence (AI).” </w:t>
      </w:r>
      <w:r>
        <w:rPr>
          <w:i/>
        </w:rPr>
        <w:t>Business Standard India</w:t>
      </w:r>
      <w:r>
        <w:t xml:space="preserve">, June 19, 2019. </w:t>
      </w:r>
      <w:hyperlink r:id="rId35">
        <w:r>
          <w:rPr>
            <w:color w:val="0563C1"/>
            <w:u w:val="single"/>
          </w:rPr>
          <w:t>https://www.business-standard.com/article/news-ani/rian-s-new-translation-platform-powered-by-arti</w:t>
        </w:r>
        <w:r>
          <w:rPr>
            <w:color w:val="0563C1"/>
            <w:u w:val="single"/>
          </w:rPr>
          <w:t>ficial-intelligence-ai-119061900991_1.html</w:t>
        </w:r>
      </w:hyperlink>
      <w:r>
        <w:t>.</w:t>
      </w:r>
    </w:p>
    <w:p w14:paraId="000001B2" w14:textId="77777777" w:rsidR="00EE2640" w:rsidRDefault="008D1DA9">
      <w:pPr>
        <w:ind w:hanging="480"/>
      </w:pPr>
      <w:proofErr w:type="spellStart"/>
      <w:r>
        <w:t>Assmann</w:t>
      </w:r>
      <w:proofErr w:type="spellEnd"/>
      <w:r>
        <w:t xml:space="preserve">, Jan, and John </w:t>
      </w:r>
      <w:proofErr w:type="spellStart"/>
      <w:r>
        <w:t>Czaplicka</w:t>
      </w:r>
      <w:proofErr w:type="spellEnd"/>
      <w:r>
        <w:t xml:space="preserve">. “Collective Memory and Cultural Identity.” </w:t>
      </w:r>
      <w:r>
        <w:rPr>
          <w:i/>
        </w:rPr>
        <w:t>New German Critique</w:t>
      </w:r>
      <w:r>
        <w:t xml:space="preserve">, no. 65 (1995): 125. </w:t>
      </w:r>
      <w:hyperlink r:id="rId36">
        <w:r>
          <w:rPr>
            <w:color w:val="0563C1"/>
            <w:u w:val="single"/>
          </w:rPr>
          <w:t>https://doi.org/10.2307/488538</w:t>
        </w:r>
      </w:hyperlink>
      <w:r>
        <w:t>.</w:t>
      </w:r>
    </w:p>
    <w:p w14:paraId="000001B3" w14:textId="77777777" w:rsidR="00EE2640" w:rsidRDefault="008D1DA9">
      <w:pPr>
        <w:ind w:hanging="480"/>
      </w:pPr>
      <w:r>
        <w:t>“At the Circ</w:t>
      </w:r>
      <w:r>
        <w:t xml:space="preserve">ulating Library.” Accessed April 22, 2021. </w:t>
      </w:r>
      <w:hyperlink r:id="rId37">
        <w:r>
          <w:rPr>
            <w:color w:val="0563C1"/>
            <w:u w:val="single"/>
          </w:rPr>
          <w:t>http://www.victorianresearch.org/atcl/</w:t>
        </w:r>
      </w:hyperlink>
      <w:r>
        <w:t>.</w:t>
      </w:r>
    </w:p>
    <w:p w14:paraId="000001B4" w14:textId="77777777" w:rsidR="00EE2640" w:rsidRDefault="008D1DA9">
      <w:pPr>
        <w:ind w:hanging="480"/>
      </w:pPr>
      <w:r>
        <w:lastRenderedPageBreak/>
        <w:t xml:space="preserve">Bates, Marcia J. “The Cascade of Interactions in the Digital Library Interface.” </w:t>
      </w:r>
      <w:r>
        <w:rPr>
          <w:i/>
        </w:rPr>
        <w:t>Information Processing &amp; Managemen</w:t>
      </w:r>
      <w:r>
        <w:rPr>
          <w:i/>
        </w:rPr>
        <w:t>t</w:t>
      </w:r>
      <w:r>
        <w:t xml:space="preserve"> 38, no. 3 (May 1, 2002): 381–400. </w:t>
      </w:r>
      <w:hyperlink r:id="rId38">
        <w:r>
          <w:rPr>
            <w:color w:val="0563C1"/>
            <w:u w:val="single"/>
          </w:rPr>
          <w:t>https://doi.org/10.1016/S0306-4573(01)00041-3</w:t>
        </w:r>
      </w:hyperlink>
      <w:r>
        <w:t>.</w:t>
      </w:r>
    </w:p>
    <w:p w14:paraId="000001B5" w14:textId="77777777" w:rsidR="00EE2640" w:rsidRDefault="008D1DA9">
      <w:pPr>
        <w:ind w:hanging="480"/>
      </w:pPr>
      <w:r>
        <w:t xml:space="preserve">The Point Magazine. “Beyond the Guilt Tax,” January 29, 2021. </w:t>
      </w:r>
      <w:hyperlink r:id="rId39">
        <w:r>
          <w:rPr>
            <w:color w:val="0563C1"/>
            <w:u w:val="single"/>
          </w:rPr>
          <w:t>https://thepointmag.com/criticism/beyond-the-guilt-tax/</w:t>
        </w:r>
      </w:hyperlink>
      <w:r>
        <w:t>.</w:t>
      </w:r>
    </w:p>
    <w:p w14:paraId="000001B6" w14:textId="77777777" w:rsidR="00EE2640" w:rsidRDefault="008D1DA9">
      <w:pPr>
        <w:ind w:hanging="480"/>
      </w:pPr>
      <w:r>
        <w:t>“</w:t>
      </w:r>
      <w:proofErr w:type="spellStart"/>
      <w:r>
        <w:t>Bhalchandra</w:t>
      </w:r>
      <w:proofErr w:type="spellEnd"/>
      <w:r>
        <w:t xml:space="preserve"> </w:t>
      </w:r>
      <w:proofErr w:type="spellStart"/>
      <w:r>
        <w:t>Nemade</w:t>
      </w:r>
      <w:proofErr w:type="spellEnd"/>
      <w:r>
        <w:t xml:space="preserve">.” In </w:t>
      </w:r>
      <w:r>
        <w:rPr>
          <w:i/>
        </w:rPr>
        <w:t>Wikipedia</w:t>
      </w:r>
      <w:r>
        <w:t xml:space="preserve">, January 29, 2021. </w:t>
      </w:r>
      <w:hyperlink r:id="rId40">
        <w:r>
          <w:rPr>
            <w:color w:val="0563C1"/>
            <w:u w:val="single"/>
          </w:rPr>
          <w:t>https://en.wikiped</w:t>
        </w:r>
        <w:r>
          <w:rPr>
            <w:color w:val="0563C1"/>
            <w:u w:val="single"/>
          </w:rPr>
          <w:t>ia.org/w/index.php?title=Bhalchandra_Nemade&amp;oldid=1003614423</w:t>
        </w:r>
      </w:hyperlink>
      <w:r>
        <w:t>.</w:t>
      </w:r>
    </w:p>
    <w:p w14:paraId="000001B7" w14:textId="77777777" w:rsidR="00EE2640" w:rsidRDefault="008D1DA9">
      <w:pPr>
        <w:ind w:hanging="480"/>
      </w:pPr>
      <w:r>
        <w:t xml:space="preserve">“Bhima </w:t>
      </w:r>
      <w:proofErr w:type="spellStart"/>
      <w:r>
        <w:t>Bhoi</w:t>
      </w:r>
      <w:proofErr w:type="spellEnd"/>
      <w:r>
        <w:t xml:space="preserve">.” In </w:t>
      </w:r>
      <w:r>
        <w:rPr>
          <w:i/>
        </w:rPr>
        <w:t>Wikipedia</w:t>
      </w:r>
      <w:r>
        <w:t xml:space="preserve">, December 27, 2020. </w:t>
      </w:r>
      <w:hyperlink r:id="rId41">
        <w:r>
          <w:rPr>
            <w:color w:val="0563C1"/>
            <w:u w:val="single"/>
          </w:rPr>
          <w:t>https://en.wikipedia.org/w/index.php?title=Bhima_Bhoi&amp;oldi</w:t>
        </w:r>
        <w:r>
          <w:rPr>
            <w:color w:val="0563C1"/>
            <w:u w:val="single"/>
          </w:rPr>
          <w:t>d=996513327</w:t>
        </w:r>
      </w:hyperlink>
      <w:r>
        <w:t>.</w:t>
      </w:r>
    </w:p>
    <w:p w14:paraId="000001B8" w14:textId="77777777" w:rsidR="00EE2640" w:rsidRDefault="008D1DA9">
      <w:pPr>
        <w:ind w:hanging="480"/>
      </w:pPr>
      <w:r>
        <w:t xml:space="preserve">Bhushan, </w:t>
      </w:r>
      <w:proofErr w:type="spellStart"/>
      <w:r>
        <w:t>Lipika</w:t>
      </w:r>
      <w:proofErr w:type="spellEnd"/>
      <w:r>
        <w:t xml:space="preserve">. “The Big Indian Publishing Divide.” </w:t>
      </w:r>
      <w:r>
        <w:rPr>
          <w:i/>
        </w:rPr>
        <w:t>The Daily Guardian</w:t>
      </w:r>
      <w:r>
        <w:t xml:space="preserve"> (blog), October 20, 2020. </w:t>
      </w:r>
      <w:hyperlink r:id="rId42">
        <w:r>
          <w:rPr>
            <w:color w:val="0563C1"/>
            <w:u w:val="single"/>
          </w:rPr>
          <w:t>https://thedailyguardian.com/the-big-indian-publishing-divide/</w:t>
        </w:r>
      </w:hyperlink>
      <w:r>
        <w:t>.</w:t>
      </w:r>
    </w:p>
    <w:p w14:paraId="000001B9" w14:textId="77777777" w:rsidR="00EE2640" w:rsidRDefault="008D1DA9">
      <w:pPr>
        <w:ind w:hanging="480"/>
      </w:pPr>
      <w:r>
        <w:t xml:space="preserve">“BISAC Subject Headings List, Literary Collections - Book Industry Study Group.” Accessed April 21, 2021. </w:t>
      </w:r>
      <w:hyperlink r:id="rId43">
        <w:r>
          <w:rPr>
            <w:color w:val="0563C1"/>
            <w:u w:val="single"/>
          </w:rPr>
          <w:t>https://bisg.org/page/LiteraryCollections</w:t>
        </w:r>
      </w:hyperlink>
      <w:r>
        <w:t>.</w:t>
      </w:r>
    </w:p>
    <w:p w14:paraId="000001BA" w14:textId="77777777" w:rsidR="00EE2640" w:rsidRDefault="008D1DA9">
      <w:pPr>
        <w:ind w:hanging="480"/>
      </w:pPr>
      <w:proofErr w:type="spellStart"/>
      <w:r>
        <w:t>Bolam</w:t>
      </w:r>
      <w:proofErr w:type="spellEnd"/>
      <w:r>
        <w:t>, Mike. “</w:t>
      </w:r>
      <w:proofErr w:type="spellStart"/>
      <w:r>
        <w:t>LibGuides</w:t>
      </w:r>
      <w:proofErr w:type="spellEnd"/>
      <w:r>
        <w:t>: Metadata &amp; Discovery</w:t>
      </w:r>
      <w:r>
        <w:t xml:space="preserve"> @ Pitt: Linked Data and the Semantic Web.” Accessed March 31, 2021. </w:t>
      </w:r>
      <w:hyperlink r:id="rId44">
        <w:r>
          <w:rPr>
            <w:color w:val="0563C1"/>
            <w:u w:val="single"/>
          </w:rPr>
          <w:t>https://pitt.libguides.com/metadatadiscovery/linked-data</w:t>
        </w:r>
      </w:hyperlink>
      <w:r>
        <w:t>.</w:t>
      </w:r>
    </w:p>
    <w:p w14:paraId="000001BB" w14:textId="77777777" w:rsidR="00EE2640" w:rsidRDefault="008D1DA9">
      <w:pPr>
        <w:ind w:hanging="480"/>
      </w:pPr>
      <w:r>
        <w:t xml:space="preserve">“BOOKS Received for Review in the Year 1984.” </w:t>
      </w:r>
      <w:r>
        <w:rPr>
          <w:i/>
        </w:rPr>
        <w:t xml:space="preserve">Annals </w:t>
      </w:r>
      <w:r>
        <w:rPr>
          <w:i/>
        </w:rPr>
        <w:t>of the Bhandarkar Oriental Research Institute</w:t>
      </w:r>
      <w:r>
        <w:t xml:space="preserve"> 65, no. 1/4 (1984): 339–42.</w:t>
      </w:r>
    </w:p>
    <w:p w14:paraId="000001BC" w14:textId="77777777" w:rsidR="00EE2640" w:rsidRDefault="008D1DA9">
      <w:pPr>
        <w:ind w:hanging="480"/>
      </w:pPr>
      <w:r>
        <w:t xml:space="preserve">Borges, Jane. </w:t>
      </w:r>
      <w:r>
        <w:rPr>
          <w:i/>
        </w:rPr>
        <w:t xml:space="preserve">Bombay </w:t>
      </w:r>
      <w:proofErr w:type="spellStart"/>
      <w:r>
        <w:rPr>
          <w:i/>
        </w:rPr>
        <w:t>Balchão</w:t>
      </w:r>
      <w:proofErr w:type="spellEnd"/>
      <w:r>
        <w:t xml:space="preserve">. Tranquebar, 2019. </w:t>
      </w:r>
      <w:hyperlink r:id="rId45">
        <w:r>
          <w:rPr>
            <w:color w:val="0563C1"/>
            <w:u w:val="single"/>
          </w:rPr>
          <w:t>https://www.amazon.com/Bombay-Balchao-Jane-Borges-ebook/dp/B07Z7PF38P/ref=sr_1_1?dchild=1&amp;keywords=bombay+balchao&amp;qid=1605233293&amp;sr=8-1</w:t>
        </w:r>
      </w:hyperlink>
      <w:r>
        <w:t>.</w:t>
      </w:r>
    </w:p>
    <w:p w14:paraId="000001BD" w14:textId="77777777" w:rsidR="00EE2640" w:rsidRDefault="008D1DA9">
      <w:pPr>
        <w:ind w:hanging="480"/>
      </w:pPr>
      <w:r>
        <w:t>Bowen, Jennifer. “Moving Library Metadata Toward Linked Data,” 2010, 16.</w:t>
      </w:r>
    </w:p>
    <w:p w14:paraId="000001BE" w14:textId="77777777" w:rsidR="00EE2640" w:rsidRDefault="008D1DA9">
      <w:pPr>
        <w:ind w:hanging="480"/>
      </w:pPr>
      <w:r>
        <w:t xml:space="preserve">Brennan, Sheila A. “Public, First.” In </w:t>
      </w:r>
      <w:r>
        <w:rPr>
          <w:i/>
        </w:rPr>
        <w:t>Debates in Digital Humanities 2016</w:t>
      </w:r>
      <w:r>
        <w:t xml:space="preserve">, 2016. </w:t>
      </w:r>
      <w:hyperlink r:id="rId46">
        <w:r>
          <w:rPr>
            <w:color w:val="0563C1"/>
            <w:u w:val="single"/>
          </w:rPr>
          <w:t>https://dhdebates.gc.cuny.edu/read/untitled/section/55cea9b4-e647-4a15-b421-a899260b15c3</w:t>
        </w:r>
      </w:hyperlink>
      <w:r>
        <w:t>.</w:t>
      </w:r>
    </w:p>
    <w:p w14:paraId="000001BF" w14:textId="77777777" w:rsidR="00EE2640" w:rsidRDefault="008D1DA9">
      <w:pPr>
        <w:ind w:hanging="480"/>
      </w:pPr>
      <w:r>
        <w:t xml:space="preserve">Brydon, Diana. “Experimental Writing and Reading across Borders in Decolonizing Contexts.” </w:t>
      </w:r>
      <w:r>
        <w:rPr>
          <w:i/>
        </w:rPr>
        <w:t>Ariel: A Review of International English Literature</w:t>
      </w:r>
      <w:r>
        <w:t xml:space="preserve"> 47, no. 1–2 (2016</w:t>
      </w:r>
      <w:r>
        <w:t xml:space="preserve">): 27–58. </w:t>
      </w:r>
      <w:hyperlink r:id="rId47">
        <w:r>
          <w:rPr>
            <w:color w:val="0563C1"/>
            <w:u w:val="single"/>
          </w:rPr>
          <w:t>https://doi.org/10.1353/ari.2016.0001</w:t>
        </w:r>
      </w:hyperlink>
      <w:r>
        <w:t>.</w:t>
      </w:r>
    </w:p>
    <w:p w14:paraId="000001C0" w14:textId="77777777" w:rsidR="00EE2640" w:rsidRDefault="008D1DA9">
      <w:pPr>
        <w:ind w:hanging="480"/>
      </w:pPr>
      <w:r>
        <w:t>“Building a Digital New York Times: CEO Mark Thompson,” n.d.</w:t>
      </w:r>
    </w:p>
    <w:p w14:paraId="000001C1" w14:textId="77777777" w:rsidR="00EE2640" w:rsidRDefault="008D1DA9">
      <w:pPr>
        <w:ind w:hanging="480"/>
      </w:pPr>
      <w:r>
        <w:t xml:space="preserve">Cameron, Fiona, and Sarah </w:t>
      </w:r>
      <w:proofErr w:type="spellStart"/>
      <w:r>
        <w:t>Kenderdine</w:t>
      </w:r>
      <w:proofErr w:type="spellEnd"/>
      <w:r>
        <w:t xml:space="preserve">, eds. </w:t>
      </w:r>
      <w:r>
        <w:rPr>
          <w:i/>
        </w:rPr>
        <w:t>Theorizing Digital Cultural Heritage a Critica</w:t>
      </w:r>
      <w:r>
        <w:rPr>
          <w:i/>
        </w:rPr>
        <w:t>l Discourse</w:t>
      </w:r>
      <w:r>
        <w:t xml:space="preserve">. Cambridge, Mass.: MIT Press, 2007. </w:t>
      </w:r>
      <w:hyperlink r:id="rId48">
        <w:r>
          <w:rPr>
            <w:color w:val="0563C1"/>
            <w:u w:val="single"/>
          </w:rPr>
          <w:t>http://proxy.library.carleton.ca/login?url=http://site.ebrary.com/lib/oculcarleton/Top?id=</w:t>
        </w:r>
        <w:r>
          <w:rPr>
            <w:color w:val="0563C1"/>
            <w:u w:val="single"/>
          </w:rPr>
          <w:t>10190483</w:t>
        </w:r>
      </w:hyperlink>
      <w:r>
        <w:t>.</w:t>
      </w:r>
    </w:p>
    <w:p w14:paraId="000001C2" w14:textId="77777777" w:rsidR="00EE2640" w:rsidRDefault="008D1DA9">
      <w:pPr>
        <w:ind w:hanging="480"/>
      </w:pPr>
      <w:proofErr w:type="spellStart"/>
      <w:r>
        <w:t>Canagarajah</w:t>
      </w:r>
      <w:proofErr w:type="spellEnd"/>
      <w:r>
        <w:t xml:space="preserve">, A. Suresh. </w:t>
      </w:r>
      <w:r>
        <w:rPr>
          <w:i/>
        </w:rPr>
        <w:t>A Geopolitics Of Academic Writing</w:t>
      </w:r>
      <w:r>
        <w:t xml:space="preserve">. University of Pittsburgh Press, 2002. </w:t>
      </w:r>
      <w:hyperlink r:id="rId49">
        <w:r>
          <w:rPr>
            <w:color w:val="0563C1"/>
            <w:u w:val="single"/>
          </w:rPr>
          <w:t>https://doi.org/10.2307/j.ctt5hjn6c</w:t>
        </w:r>
      </w:hyperlink>
      <w:r>
        <w:t>.</w:t>
      </w:r>
    </w:p>
    <w:p w14:paraId="000001C3" w14:textId="77777777" w:rsidR="00EE2640" w:rsidRDefault="008D1DA9">
      <w:pPr>
        <w:ind w:hanging="480"/>
      </w:pPr>
      <w:r>
        <w:t xml:space="preserve">———. “Communities of Knowledge Construction.” In </w:t>
      </w:r>
      <w:r>
        <w:rPr>
          <w:i/>
        </w:rPr>
        <w:t>A Geopolitics Of Academic Writing</w:t>
      </w:r>
      <w:r>
        <w:t xml:space="preserve">, 50–76, 2002. </w:t>
      </w:r>
      <w:hyperlink r:id="rId50">
        <w:r>
          <w:rPr>
            <w:color w:val="0563C1"/>
            <w:u w:val="single"/>
          </w:rPr>
          <w:t>https://www.jstor.org/stable/j.ctt5hjn6c.7</w:t>
        </w:r>
      </w:hyperlink>
      <w:r>
        <w:t>.</w:t>
      </w:r>
    </w:p>
    <w:p w14:paraId="000001C4" w14:textId="77777777" w:rsidR="00EE2640" w:rsidRDefault="008D1DA9">
      <w:pPr>
        <w:ind w:hanging="480"/>
      </w:pPr>
      <w:r>
        <w:t>Chandran. “Into Bhasha and English: Comparative Study</w:t>
      </w:r>
      <w:r>
        <w:t xml:space="preserve"> of Bhasha and English Translation in India.” </w:t>
      </w:r>
      <w:r>
        <w:rPr>
          <w:i/>
        </w:rPr>
        <w:t>Comparative Literature Studies</w:t>
      </w:r>
      <w:r>
        <w:t xml:space="preserve"> 53, no. 2 (2016): 359. </w:t>
      </w:r>
      <w:hyperlink r:id="rId51">
        <w:r>
          <w:rPr>
            <w:color w:val="0563C1"/>
            <w:u w:val="single"/>
          </w:rPr>
          <w:t>https://doi.org/10.5325/complitstudies.53.2.0359</w:t>
        </w:r>
      </w:hyperlink>
      <w:r>
        <w:t>.</w:t>
      </w:r>
    </w:p>
    <w:p w14:paraId="000001C5" w14:textId="77777777" w:rsidR="00EE2640" w:rsidRDefault="008D1DA9">
      <w:pPr>
        <w:ind w:hanging="480"/>
      </w:pPr>
      <w:proofErr w:type="spellStart"/>
      <w:r>
        <w:t>Chandras</w:t>
      </w:r>
      <w:proofErr w:type="spellEnd"/>
      <w:r>
        <w:t>, Jessica. “Mother Tongue Acti</w:t>
      </w:r>
      <w:r>
        <w:t xml:space="preserve">vism and Language Shift in Multilingual India: Marathi in Pune, Maharashtra.” </w:t>
      </w:r>
      <w:r>
        <w:rPr>
          <w:i/>
        </w:rPr>
        <w:t>Critical Asian Studies</w:t>
      </w:r>
      <w:r>
        <w:t xml:space="preserve"> 51, no. 4 (October 2, 2019): 579–96. </w:t>
      </w:r>
      <w:hyperlink r:id="rId52">
        <w:r>
          <w:rPr>
            <w:color w:val="0563C1"/>
            <w:u w:val="single"/>
          </w:rPr>
          <w:t>https://doi.org/10.1080/14672715.2019.1669202</w:t>
        </w:r>
      </w:hyperlink>
      <w:r>
        <w:t>.</w:t>
      </w:r>
    </w:p>
    <w:p w14:paraId="000001C6" w14:textId="77777777" w:rsidR="00EE2640" w:rsidRDefault="008D1DA9">
      <w:pPr>
        <w:ind w:hanging="480"/>
      </w:pPr>
      <w:r>
        <w:t>Chaudh</w:t>
      </w:r>
      <w:r>
        <w:t xml:space="preserve">uri, Amit. “POLES OF RECOVERY From </w:t>
      </w:r>
      <w:proofErr w:type="spellStart"/>
      <w:r>
        <w:t>Dutt</w:t>
      </w:r>
      <w:proofErr w:type="spellEnd"/>
      <w:r>
        <w:t xml:space="preserve"> to Chaudhuri.” </w:t>
      </w:r>
      <w:r>
        <w:rPr>
          <w:i/>
        </w:rPr>
        <w:t>Interventions</w:t>
      </w:r>
      <w:r>
        <w:t xml:space="preserve"> 4, no. 1 (January 1, 2002): 89–105. </w:t>
      </w:r>
      <w:hyperlink r:id="rId53">
        <w:r>
          <w:rPr>
            <w:color w:val="0563C1"/>
            <w:u w:val="single"/>
          </w:rPr>
          <w:t>https://doi.org/10.1080/13698010120117415</w:t>
        </w:r>
      </w:hyperlink>
      <w:r>
        <w:t>.</w:t>
      </w:r>
    </w:p>
    <w:p w14:paraId="000001C7" w14:textId="77777777" w:rsidR="00EE2640" w:rsidRDefault="008D1DA9">
      <w:pPr>
        <w:ind w:hanging="480"/>
      </w:pPr>
      <w:r>
        <w:t xml:space="preserve">Chaudhuri, </w:t>
      </w:r>
      <w:proofErr w:type="spellStart"/>
      <w:r>
        <w:t>Rosinka</w:t>
      </w:r>
      <w:proofErr w:type="spellEnd"/>
      <w:r>
        <w:t xml:space="preserve">. “Reading </w:t>
      </w:r>
      <w:proofErr w:type="spellStart"/>
      <w:r>
        <w:t>Bharatchandra</w:t>
      </w:r>
      <w:proofErr w:type="spellEnd"/>
      <w:r>
        <w:t xml:space="preserve">.” </w:t>
      </w:r>
      <w:r>
        <w:rPr>
          <w:i/>
        </w:rPr>
        <w:t>In</w:t>
      </w:r>
      <w:r>
        <w:rPr>
          <w:i/>
        </w:rPr>
        <w:t>terventions</w:t>
      </w:r>
      <w:r>
        <w:t xml:space="preserve"> 11, no. 3 (November 1, 2009): 316–33. </w:t>
      </w:r>
      <w:hyperlink r:id="rId54">
        <w:r>
          <w:rPr>
            <w:color w:val="0563C1"/>
            <w:u w:val="single"/>
          </w:rPr>
          <w:t>https://doi.org/10.1080/13698010903323342</w:t>
        </w:r>
      </w:hyperlink>
      <w:r>
        <w:t>.</w:t>
      </w:r>
    </w:p>
    <w:p w14:paraId="000001C8" w14:textId="77777777" w:rsidR="00EE2640" w:rsidRDefault="008D1DA9">
      <w:pPr>
        <w:ind w:hanging="480"/>
      </w:pPr>
      <w:proofErr w:type="spellStart"/>
      <w:r>
        <w:lastRenderedPageBreak/>
        <w:t>Cherrstrom</w:t>
      </w:r>
      <w:proofErr w:type="spellEnd"/>
      <w:r>
        <w:t>, Catherine A., and Carrie J. Boden. “Expanding Role and Potential of Curation in Education:</w:t>
      </w:r>
      <w:r>
        <w:t xml:space="preserve"> A Systematic Review of the Literature.” </w:t>
      </w:r>
      <w:r>
        <w:rPr>
          <w:i/>
        </w:rPr>
        <w:t>The Reference Librarian</w:t>
      </w:r>
      <w:r>
        <w:t xml:space="preserve"> 61, no. 2 (April 2, 2020): 113–32. </w:t>
      </w:r>
      <w:hyperlink r:id="rId55">
        <w:r>
          <w:rPr>
            <w:color w:val="0563C1"/>
            <w:u w:val="single"/>
          </w:rPr>
          <w:t>https://doi.org/10.1080/02763877.2020.1776191</w:t>
        </w:r>
      </w:hyperlink>
      <w:r>
        <w:t>.</w:t>
      </w:r>
    </w:p>
    <w:p w14:paraId="000001C9" w14:textId="77777777" w:rsidR="00EE2640" w:rsidRDefault="008D1DA9">
      <w:pPr>
        <w:ind w:hanging="480"/>
      </w:pPr>
      <w:r>
        <w:t xml:space="preserve">Christopher S. Penn. “Almost Timely News: Hunting Datasets, SEO Keyword Research, Easy GA4 Wins (3/14),” March 14, 2021. </w:t>
      </w:r>
      <w:hyperlink r:id="rId56" w:anchor="inbox">
        <w:r>
          <w:rPr>
            <w:color w:val="0563C1"/>
            <w:u w:val="single"/>
          </w:rPr>
          <w:t>https://mail.google.com/mail/u/0/#inbox</w:t>
        </w:r>
      </w:hyperlink>
      <w:r>
        <w:t>.</w:t>
      </w:r>
    </w:p>
    <w:p w14:paraId="000001CA" w14:textId="77777777" w:rsidR="00EE2640" w:rsidRDefault="008D1DA9">
      <w:pPr>
        <w:ind w:hanging="480"/>
      </w:pPr>
      <w:r>
        <w:t>Claudia Soria. “WHAT IS DIGITA</w:t>
      </w:r>
      <w:r>
        <w:t xml:space="preserve">L LANGUAGE DIVERSITY AND WHY SHOULD WE CARE?” </w:t>
      </w:r>
      <w:proofErr w:type="spellStart"/>
      <w:r>
        <w:rPr>
          <w:i/>
        </w:rPr>
        <w:t>Linguapax</w:t>
      </w:r>
      <w:proofErr w:type="spellEnd"/>
      <w:r>
        <w:rPr>
          <w:i/>
        </w:rPr>
        <w:t xml:space="preserve"> Review</w:t>
      </w:r>
      <w:r>
        <w:t xml:space="preserve"> 4 (2016).</w:t>
      </w:r>
    </w:p>
    <w:p w14:paraId="000001CB" w14:textId="77777777" w:rsidR="00EE2640" w:rsidRDefault="008D1DA9">
      <w:pPr>
        <w:ind w:hanging="480"/>
      </w:pPr>
      <w:r>
        <w:t xml:space="preserve">Coursera. “Course Promo - National Research University Higher School of Economics.” Accessed October 16, 2020. </w:t>
      </w:r>
      <w:hyperlink r:id="rId57">
        <w:r>
          <w:rPr>
            <w:color w:val="0563C1"/>
            <w:u w:val="single"/>
          </w:rPr>
          <w:t>https://www.coursera.org/learn/cultural-creative-industries/lecture/372ov/course-promo</w:t>
        </w:r>
      </w:hyperlink>
      <w:r>
        <w:t>.</w:t>
      </w:r>
    </w:p>
    <w:p w14:paraId="000001CC" w14:textId="77777777" w:rsidR="00EE2640" w:rsidRDefault="008D1DA9">
      <w:pPr>
        <w:ind w:hanging="480"/>
      </w:pPr>
      <w:r>
        <w:t xml:space="preserve">Creative, Venn. “Building a Digital Library.” The Literary Platform, October 2, 2012. </w:t>
      </w:r>
      <w:hyperlink r:id="rId58">
        <w:r>
          <w:rPr>
            <w:color w:val="0563C1"/>
            <w:u w:val="single"/>
          </w:rPr>
          <w:t>https://theliteraryplatform.com/news/2012/10/building-a-digital-library/</w:t>
        </w:r>
      </w:hyperlink>
      <w:r>
        <w:t>.</w:t>
      </w:r>
    </w:p>
    <w:p w14:paraId="000001CD" w14:textId="77777777" w:rsidR="00EE2640" w:rsidRDefault="008D1DA9">
      <w:pPr>
        <w:ind w:hanging="480"/>
      </w:pPr>
      <w:r>
        <w:t xml:space="preserve">“Cushman - 2021 - Wampum, </w:t>
      </w:r>
      <w:proofErr w:type="spellStart"/>
      <w:r>
        <w:t>Sequoyan</w:t>
      </w:r>
      <w:proofErr w:type="spellEnd"/>
      <w:r>
        <w:t xml:space="preserve">, and Story Decolonizing the </w:t>
      </w:r>
      <w:proofErr w:type="spellStart"/>
      <w:r>
        <w:t>Digi.Pdf</w:t>
      </w:r>
      <w:proofErr w:type="spellEnd"/>
      <w:r>
        <w:t>,” n.d.</w:t>
      </w:r>
    </w:p>
    <w:p w14:paraId="000001CE" w14:textId="77777777" w:rsidR="00EE2640" w:rsidRDefault="008D1DA9">
      <w:pPr>
        <w:ind w:hanging="480"/>
      </w:pPr>
      <w:r>
        <w:t xml:space="preserve">Cushman, Ellen. “Wampum, </w:t>
      </w:r>
      <w:proofErr w:type="spellStart"/>
      <w:r>
        <w:t>Sequoyan</w:t>
      </w:r>
      <w:proofErr w:type="spellEnd"/>
      <w:r>
        <w:t xml:space="preserve">, and Story: Decolonizing </w:t>
      </w:r>
      <w:r>
        <w:t xml:space="preserve">the Digital Archive.” </w:t>
      </w:r>
      <w:r>
        <w:rPr>
          <w:i/>
        </w:rPr>
        <w:t>College English</w:t>
      </w:r>
      <w:r>
        <w:t xml:space="preserve"> 76 (November 2013): 22.</w:t>
      </w:r>
    </w:p>
    <w:p w14:paraId="000001CF" w14:textId="77777777" w:rsidR="00EE2640" w:rsidRDefault="008D1DA9">
      <w:pPr>
        <w:ind w:hanging="480"/>
      </w:pPr>
      <w:r>
        <w:t xml:space="preserve">Dasgupta, R.K. “WESTERN RESPONSE TO INDIAN LITERATURE.” </w:t>
      </w:r>
      <w:r>
        <w:rPr>
          <w:i/>
        </w:rPr>
        <w:t>INDIAN LITERATURE</w:t>
      </w:r>
      <w:r>
        <w:t xml:space="preserve"> 10, no. 1 (March 1967): 5–15.</w:t>
      </w:r>
    </w:p>
    <w:p w14:paraId="000001D0" w14:textId="77777777" w:rsidR="00EE2640" w:rsidRDefault="008D1DA9">
      <w:pPr>
        <w:ind w:hanging="480"/>
      </w:pPr>
      <w:r>
        <w:t xml:space="preserve">The British Library. “Data </w:t>
      </w:r>
      <w:proofErr w:type="spellStart"/>
      <w:r>
        <w:t>Visualisations</w:t>
      </w:r>
      <w:proofErr w:type="spellEnd"/>
      <w:r>
        <w:t xml:space="preserve">.” The British Library. Accessed April 20, 2021. </w:t>
      </w:r>
      <w:hyperlink r:id="rId59">
        <w:r>
          <w:rPr>
            <w:color w:val="0563C1"/>
            <w:u w:val="single"/>
          </w:rPr>
          <w:t>https://www.bl.uk/early-indian-printed-books/data-visualisation</w:t>
        </w:r>
      </w:hyperlink>
      <w:r>
        <w:t>.</w:t>
      </w:r>
    </w:p>
    <w:p w14:paraId="000001D1" w14:textId="77777777" w:rsidR="00EE2640" w:rsidRDefault="008D1DA9">
      <w:pPr>
        <w:ind w:hanging="480"/>
      </w:pPr>
      <w:r>
        <w:t xml:space="preserve">De </w:t>
      </w:r>
      <w:proofErr w:type="spellStart"/>
      <w:r>
        <w:t>Kosnik</w:t>
      </w:r>
      <w:proofErr w:type="spellEnd"/>
      <w:r>
        <w:t xml:space="preserve">, Abigail. </w:t>
      </w:r>
      <w:r>
        <w:rPr>
          <w:i/>
        </w:rPr>
        <w:t>Rogue Archives: Digital Cultural Memory and Media Fandom</w:t>
      </w:r>
      <w:r>
        <w:t xml:space="preserve">, 2016. </w:t>
      </w:r>
      <w:hyperlink r:id="rId60">
        <w:r>
          <w:rPr>
            <w:color w:val="0563C1"/>
            <w:u w:val="single"/>
          </w:rPr>
          <w:t>http://ieeexplore.ieee.org/servlet/opac?bknumber=7845160</w:t>
        </w:r>
      </w:hyperlink>
      <w:r>
        <w:t>.</w:t>
      </w:r>
    </w:p>
    <w:p w14:paraId="000001D2" w14:textId="77777777" w:rsidR="00EE2640" w:rsidRDefault="008D1DA9">
      <w:pPr>
        <w:ind w:hanging="480"/>
      </w:pPr>
      <w:r>
        <w:t xml:space="preserve">Dee Das. “7 OBSCURE INDIAN NOVELS YOU SHOULD ADD TO YOUR TBR.” </w:t>
      </w:r>
      <w:r>
        <w:rPr>
          <w:i/>
        </w:rPr>
        <w:t>Book Riot</w:t>
      </w:r>
      <w:r>
        <w:t xml:space="preserve"> (blog), September 15, 2020. </w:t>
      </w:r>
      <w:hyperlink r:id="rId61">
        <w:r>
          <w:rPr>
            <w:color w:val="0563C1"/>
            <w:u w:val="single"/>
          </w:rPr>
          <w:t>https://bookriot.com/obscure-indian-novels/</w:t>
        </w:r>
      </w:hyperlink>
      <w:r>
        <w:t>.</w:t>
      </w:r>
    </w:p>
    <w:p w14:paraId="000001D3" w14:textId="77777777" w:rsidR="00EE2640" w:rsidRDefault="008D1DA9">
      <w:pPr>
        <w:ind w:hanging="480"/>
      </w:pPr>
      <w:r>
        <w:t xml:space="preserve">Dev, Amiya. “Comparative Literature in India,” 2000, 9. </w:t>
      </w:r>
      <w:hyperlink r:id="rId62">
        <w:r>
          <w:rPr>
            <w:color w:val="0563C1"/>
            <w:u w:val="single"/>
          </w:rPr>
          <w:t>https://doi.org/10.7771/1481-4374.1093</w:t>
        </w:r>
      </w:hyperlink>
      <w:r>
        <w:t>.</w:t>
      </w:r>
    </w:p>
    <w:p w14:paraId="000001D4" w14:textId="77777777" w:rsidR="00EE2640" w:rsidRDefault="008D1DA9">
      <w:pPr>
        <w:ind w:hanging="480"/>
      </w:pPr>
      <w:proofErr w:type="spellStart"/>
      <w:r>
        <w:t>DeVereaux</w:t>
      </w:r>
      <w:proofErr w:type="spellEnd"/>
      <w:r>
        <w:t>, Constance, and Martin Griffi</w:t>
      </w:r>
      <w:r>
        <w:t xml:space="preserve">n. </w:t>
      </w:r>
      <w:r>
        <w:rPr>
          <w:i/>
        </w:rPr>
        <w:t>Narrative, Identity, and the Map of Cultural Policy: Once upon a Time in a Globalized World</w:t>
      </w:r>
      <w:r>
        <w:t>. Farnham, Surrey, England ; Burlington, VT: Ashgate, 2013.</w:t>
      </w:r>
    </w:p>
    <w:p w14:paraId="000001D5" w14:textId="77777777" w:rsidR="00EE2640" w:rsidRDefault="008D1DA9">
      <w:pPr>
        <w:ind w:hanging="480"/>
      </w:pPr>
      <w:proofErr w:type="spellStart"/>
      <w:r>
        <w:t>Dewi</w:t>
      </w:r>
      <w:proofErr w:type="spellEnd"/>
      <w:r>
        <w:t>, Novita. “Teaching Postcolonial Literature: The ‘Know – What’, the ‘Know – How’ and the ‘Know-Why</w:t>
      </w:r>
      <w:r>
        <w:t>,’” 2008, 8.</w:t>
      </w:r>
    </w:p>
    <w:p w14:paraId="000001D6" w14:textId="77777777" w:rsidR="00EE2640" w:rsidRDefault="008D1DA9">
      <w:pPr>
        <w:ind w:hanging="480"/>
      </w:pPr>
      <w:r>
        <w:t xml:space="preserve">“Digital Humanities Workbench.” Accessed February 8, 2021. </w:t>
      </w:r>
      <w:hyperlink r:id="rId63">
        <w:r>
          <w:rPr>
            <w:color w:val="0563C1"/>
            <w:u w:val="single"/>
          </w:rPr>
          <w:t>https://www2.fgw.vu.nl/werkbanken/dighum/source_data/data_modelling.php</w:t>
        </w:r>
      </w:hyperlink>
      <w:r>
        <w:t>.</w:t>
      </w:r>
    </w:p>
    <w:p w14:paraId="000001D7" w14:textId="77777777" w:rsidR="00EE2640" w:rsidRDefault="008D1DA9">
      <w:pPr>
        <w:ind w:hanging="480"/>
      </w:pPr>
      <w:r>
        <w:t>“</w:t>
      </w:r>
      <w:proofErr w:type="spellStart"/>
      <w:r>
        <w:t>Digitaldiversityonl</w:t>
      </w:r>
      <w:r>
        <w:t>ineliterature.Pdf</w:t>
      </w:r>
      <w:proofErr w:type="spellEnd"/>
      <w:r>
        <w:t>,” n.d.</w:t>
      </w:r>
    </w:p>
    <w:p w14:paraId="000001D8" w14:textId="77777777" w:rsidR="00EE2640" w:rsidRDefault="008D1DA9">
      <w:pPr>
        <w:ind w:hanging="480"/>
      </w:pPr>
      <w:r>
        <w:t xml:space="preserve">Dixon, Jennifer A. “How to Build a Database.” Library Journal. Accessed February 2, 2021. </w:t>
      </w:r>
      <w:hyperlink r:id="rId64">
        <w:r>
          <w:rPr>
            <w:color w:val="0563C1"/>
            <w:u w:val="single"/>
          </w:rPr>
          <w:t>https://www.libraryjournal.com?detailStory=How-to-Build-D</w:t>
        </w:r>
        <w:r>
          <w:rPr>
            <w:color w:val="0563C1"/>
            <w:u w:val="single"/>
          </w:rPr>
          <w:t>atabase</w:t>
        </w:r>
      </w:hyperlink>
      <w:r>
        <w:t>.</w:t>
      </w:r>
    </w:p>
    <w:p w14:paraId="000001D9" w14:textId="77777777" w:rsidR="00EE2640" w:rsidRDefault="008D1DA9">
      <w:pPr>
        <w:ind w:hanging="480"/>
      </w:pPr>
      <w:r>
        <w:t xml:space="preserve">“DIY Book Scanner.” Accessed January 30, 2021. </w:t>
      </w:r>
      <w:hyperlink r:id="rId65">
        <w:r>
          <w:rPr>
            <w:color w:val="0563C1"/>
            <w:u w:val="single"/>
          </w:rPr>
          <w:t>https://www.diybookscanner.org/</w:t>
        </w:r>
      </w:hyperlink>
      <w:r>
        <w:t>.</w:t>
      </w:r>
    </w:p>
    <w:p w14:paraId="000001DA" w14:textId="77777777" w:rsidR="00EE2640" w:rsidRDefault="008D1DA9">
      <w:pPr>
        <w:ind w:hanging="480"/>
      </w:pPr>
      <w:r>
        <w:t>“</w:t>
      </w:r>
      <w:proofErr w:type="spellStart"/>
      <w:r>
        <w:t>Dmponline</w:t>
      </w:r>
      <w:proofErr w:type="spellEnd"/>
      <w:r>
        <w:t xml:space="preserve">.” Accessed April 21, 2021. </w:t>
      </w:r>
      <w:hyperlink r:id="rId66">
        <w:r>
          <w:rPr>
            <w:color w:val="0563C1"/>
            <w:u w:val="single"/>
          </w:rPr>
          <w:t>https://dmponline.dcc.ac.uk/</w:t>
        </w:r>
      </w:hyperlink>
      <w:r>
        <w:t>.</w:t>
      </w:r>
    </w:p>
    <w:p w14:paraId="000001DB" w14:textId="77777777" w:rsidR="00EE2640" w:rsidRDefault="008D1DA9">
      <w:pPr>
        <w:ind w:hanging="480"/>
      </w:pPr>
      <w:r>
        <w:t xml:space="preserve">Dodd, Maya and Nidhi Kalra. </w:t>
      </w:r>
      <w:r>
        <w:rPr>
          <w:i/>
        </w:rPr>
        <w:t>Exploring Digital Humanities in India</w:t>
      </w:r>
      <w:r>
        <w:t xml:space="preserve">. Routledge, 2021. </w:t>
      </w:r>
      <w:hyperlink r:id="rId67">
        <w:r>
          <w:rPr>
            <w:color w:val="0563C1"/>
            <w:u w:val="single"/>
          </w:rPr>
          <w:t>http://www.taylorfrancis.com/books/exploring-digital-humanities-india-maya-dodd-nidhi-kalra/e/10.4324/9781003052302</w:t>
        </w:r>
      </w:hyperlink>
      <w:r>
        <w:t>.</w:t>
      </w:r>
    </w:p>
    <w:p w14:paraId="000001DC" w14:textId="77777777" w:rsidR="00EE2640" w:rsidRDefault="008D1DA9">
      <w:pPr>
        <w:ind w:hanging="480"/>
      </w:pPr>
      <w:r>
        <w:t>Dombrowski, Quinn. “What’s a ‘Word’: Multilingual DH and the English Default |.” Accessed November 1</w:t>
      </w:r>
      <w:r>
        <w:t xml:space="preserve">3, 2020. </w:t>
      </w:r>
      <w:hyperlink r:id="rId68">
        <w:r>
          <w:rPr>
            <w:color w:val="0563C1"/>
            <w:u w:val="single"/>
          </w:rPr>
          <w:t>https://quinndombrowski.com/?q=blog/2020/10/15/whats-word-multilingual-dh-and-english-default</w:t>
        </w:r>
      </w:hyperlink>
      <w:r>
        <w:t>.</w:t>
      </w:r>
    </w:p>
    <w:p w14:paraId="000001DD" w14:textId="77777777" w:rsidR="00EE2640" w:rsidRDefault="008D1DA9">
      <w:pPr>
        <w:ind w:hanging="480"/>
      </w:pPr>
      <w:r>
        <w:t xml:space="preserve">Earhart, Amy, and Andrew Jewell. </w:t>
      </w:r>
      <w:r>
        <w:rPr>
          <w:i/>
        </w:rPr>
        <w:t>The Am</w:t>
      </w:r>
      <w:r>
        <w:rPr>
          <w:i/>
        </w:rPr>
        <w:t>erican Literature Scholar in the Digital Age</w:t>
      </w:r>
      <w:r>
        <w:t xml:space="preserve">. Ann Arbor, MI: University of Michigan Press, 2010. </w:t>
      </w:r>
      <w:hyperlink r:id="rId69">
        <w:r>
          <w:rPr>
            <w:color w:val="0563C1"/>
            <w:u w:val="single"/>
          </w:rPr>
          <w:t>https://doi.org/10.3998/etlc.9362034.0001.001</w:t>
        </w:r>
      </w:hyperlink>
      <w:r>
        <w:t>.</w:t>
      </w:r>
    </w:p>
    <w:p w14:paraId="000001DE" w14:textId="77777777" w:rsidR="00EE2640" w:rsidRDefault="008D1DA9">
      <w:pPr>
        <w:ind w:hanging="480"/>
      </w:pPr>
      <w:r>
        <w:t>“Early Indian Printed Books - The British Libra</w:t>
      </w:r>
      <w:r>
        <w:t xml:space="preserve">ry.” Accessed April 21, 2021. </w:t>
      </w:r>
      <w:hyperlink r:id="rId70">
        <w:r>
          <w:rPr>
            <w:color w:val="0563C1"/>
            <w:u w:val="single"/>
          </w:rPr>
          <w:t>https://www.bl.uk/early-indian-printed-books</w:t>
        </w:r>
      </w:hyperlink>
      <w:r>
        <w:t>.</w:t>
      </w:r>
    </w:p>
    <w:p w14:paraId="000001DF" w14:textId="77777777" w:rsidR="00EE2640" w:rsidRDefault="008D1DA9">
      <w:pPr>
        <w:ind w:hanging="480"/>
      </w:pPr>
      <w:r>
        <w:lastRenderedPageBreak/>
        <w:t xml:space="preserve">“EIGHTH SCHEDULE of the </w:t>
      </w:r>
      <w:proofErr w:type="spellStart"/>
      <w:r>
        <w:t>Constiution</w:t>
      </w:r>
      <w:proofErr w:type="spellEnd"/>
      <w:r>
        <w:t xml:space="preserve"> of India,” n.d. </w:t>
      </w:r>
      <w:hyperlink r:id="rId71">
        <w:r>
          <w:rPr>
            <w:color w:val="0563C1"/>
            <w:u w:val="single"/>
          </w:rPr>
          <w:t>https://www.india.gov.in/sites/upload_files/npi/files/coi-eng-schedules_1-12.pdf</w:t>
        </w:r>
      </w:hyperlink>
      <w:r>
        <w:t>.</w:t>
      </w:r>
    </w:p>
    <w:p w14:paraId="000001E0" w14:textId="77777777" w:rsidR="00EE2640" w:rsidRDefault="008D1DA9">
      <w:pPr>
        <w:ind w:hanging="480"/>
      </w:pPr>
      <w:r>
        <w:t xml:space="preserve">“EighthSchedule_19052017.Pdf.” Accessed April 15, 2021. </w:t>
      </w:r>
      <w:hyperlink r:id="rId72">
        <w:r>
          <w:rPr>
            <w:color w:val="0563C1"/>
            <w:u w:val="single"/>
          </w:rPr>
          <w:t>https://www.mha.gov.in/sites/default/files/EighthSchedule_19052017.pdf</w:t>
        </w:r>
      </w:hyperlink>
      <w:r>
        <w:t>.</w:t>
      </w:r>
    </w:p>
    <w:p w14:paraId="000001E1" w14:textId="77777777" w:rsidR="00EE2640" w:rsidRDefault="008D1DA9">
      <w:pPr>
        <w:ind w:hanging="480"/>
      </w:pPr>
      <w:r>
        <w:t xml:space="preserve">English, James F., and Ted Underwood. “Shifting Scales: Between Literature and Social Science.” </w:t>
      </w:r>
      <w:r>
        <w:rPr>
          <w:i/>
        </w:rPr>
        <w:t>Modern Language Quarterly</w:t>
      </w:r>
      <w:r>
        <w:t xml:space="preserve"> 77, no. 3 (September 2016): 277–95. </w:t>
      </w:r>
      <w:hyperlink r:id="rId73">
        <w:r>
          <w:rPr>
            <w:color w:val="0563C1"/>
            <w:u w:val="single"/>
          </w:rPr>
          <w:t>https://doi.org/10.1215/00267929-3570612</w:t>
        </w:r>
      </w:hyperlink>
      <w:r>
        <w:t>.</w:t>
      </w:r>
    </w:p>
    <w:p w14:paraId="000001E2" w14:textId="77777777" w:rsidR="00EE2640" w:rsidRDefault="008D1DA9">
      <w:pPr>
        <w:ind w:hanging="480"/>
      </w:pPr>
      <w:proofErr w:type="spellStart"/>
      <w:r>
        <w:t>Fiormonte</w:t>
      </w:r>
      <w:proofErr w:type="spellEnd"/>
      <w:r>
        <w:t xml:space="preserve">, Domenico. “Toward a Cultural Critique of Digital Humanities.” In </w:t>
      </w:r>
      <w:r>
        <w:rPr>
          <w:i/>
        </w:rPr>
        <w:t>Debates in the D</w:t>
      </w:r>
      <w:r>
        <w:rPr>
          <w:i/>
        </w:rPr>
        <w:t>igital Humanities 2016</w:t>
      </w:r>
      <w:r>
        <w:t>, 2016.</w:t>
      </w:r>
    </w:p>
    <w:p w14:paraId="000001E3" w14:textId="77777777" w:rsidR="00EE2640" w:rsidRDefault="008D1DA9">
      <w:pPr>
        <w:ind w:hanging="480"/>
      </w:pPr>
      <w:r>
        <w:t xml:space="preserve">“FREE English to Gujarati Translation - Instant Gujarati Translation.” Accessed April 12, 2021. </w:t>
      </w:r>
      <w:hyperlink r:id="rId74">
        <w:r>
          <w:rPr>
            <w:color w:val="0563C1"/>
            <w:u w:val="single"/>
          </w:rPr>
          <w:t>https://www.easyhindityping.com/english-to-guja</w:t>
        </w:r>
        <w:r>
          <w:rPr>
            <w:color w:val="0563C1"/>
            <w:u w:val="single"/>
          </w:rPr>
          <w:t>rati-translation</w:t>
        </w:r>
      </w:hyperlink>
      <w:r>
        <w:t>.</w:t>
      </w:r>
    </w:p>
    <w:p w14:paraId="000001E4" w14:textId="77777777" w:rsidR="00EE2640" w:rsidRDefault="008D1DA9">
      <w:pPr>
        <w:ind w:hanging="480"/>
      </w:pPr>
      <w:r>
        <w:t xml:space="preserve">“FREE Gujarati to English Translation - Instant English Translation.” Accessed April 12, 2021. </w:t>
      </w:r>
      <w:hyperlink r:id="rId75">
        <w:r>
          <w:rPr>
            <w:color w:val="0563C1"/>
            <w:u w:val="single"/>
          </w:rPr>
          <w:t>https://www.easyhindityping.com/gujarati-to-english-translat</w:t>
        </w:r>
        <w:r>
          <w:rPr>
            <w:color w:val="0563C1"/>
            <w:u w:val="single"/>
          </w:rPr>
          <w:t>ion</w:t>
        </w:r>
      </w:hyperlink>
      <w:r>
        <w:t>.</w:t>
      </w:r>
    </w:p>
    <w:p w14:paraId="000001E5" w14:textId="77777777" w:rsidR="00EE2640" w:rsidRDefault="008D1DA9">
      <w:pPr>
        <w:ind w:hanging="480"/>
      </w:pPr>
      <w:r>
        <w:t xml:space="preserve">“FREE Hindi to English Translation - Instant English Translation.” Accessed April 12, 2021. </w:t>
      </w:r>
      <w:hyperlink r:id="rId76">
        <w:r>
          <w:rPr>
            <w:color w:val="0563C1"/>
            <w:u w:val="single"/>
          </w:rPr>
          <w:t>https://www.easyhindityping.com/hindi-to-english-translation</w:t>
        </w:r>
      </w:hyperlink>
      <w:r>
        <w:t>.</w:t>
      </w:r>
    </w:p>
    <w:p w14:paraId="000001E6" w14:textId="77777777" w:rsidR="00EE2640" w:rsidRDefault="008D1DA9">
      <w:pPr>
        <w:ind w:hanging="480"/>
      </w:pPr>
      <w:r>
        <w:t xml:space="preserve">García-Silva, Andrés, Oscar </w:t>
      </w:r>
      <w:proofErr w:type="spellStart"/>
      <w:r>
        <w:t>Corcho</w:t>
      </w:r>
      <w:proofErr w:type="spellEnd"/>
      <w:r>
        <w:t xml:space="preserve">, Harith Alani, and Asunción Gómez-Pérez. “Review of the State of the Art: Discovering and Associating Semantics to Tags in Folksonomies.” </w:t>
      </w:r>
      <w:r>
        <w:rPr>
          <w:i/>
        </w:rPr>
        <w:t>The Knowledge Engineering Review</w:t>
      </w:r>
      <w:r>
        <w:t xml:space="preserve"> 27, no. 1 (February 22, 2012): 57–85. </w:t>
      </w:r>
      <w:hyperlink r:id="rId77">
        <w:r>
          <w:rPr>
            <w:color w:val="0563C1"/>
            <w:u w:val="single"/>
          </w:rPr>
          <w:t>https://doi.org/10.1017/S026988891100018X</w:t>
        </w:r>
      </w:hyperlink>
      <w:r>
        <w:t>.</w:t>
      </w:r>
    </w:p>
    <w:p w14:paraId="000001E7" w14:textId="77777777" w:rsidR="00EE2640" w:rsidRDefault="008D1DA9">
      <w:pPr>
        <w:ind w:hanging="480"/>
      </w:pPr>
      <w:proofErr w:type="spellStart"/>
      <w:r>
        <w:t>Gleick</w:t>
      </w:r>
      <w:proofErr w:type="spellEnd"/>
      <w:r>
        <w:t xml:space="preserve">, James. </w:t>
      </w:r>
      <w:r>
        <w:rPr>
          <w:i/>
        </w:rPr>
        <w:t>The Information: A History, a Theory, a Flood</w:t>
      </w:r>
      <w:r>
        <w:t>. 1st Vintage Books ed., 2012. New York: Vintage Books, 2011.</w:t>
      </w:r>
    </w:p>
    <w:p w14:paraId="000001E8" w14:textId="77777777" w:rsidR="00EE2640" w:rsidRDefault="008D1DA9">
      <w:pPr>
        <w:ind w:hanging="480"/>
      </w:pPr>
      <w:r>
        <w:t>Gold, Matthew K., and Lauren F. Klein, eds</w:t>
      </w:r>
      <w:r>
        <w:t xml:space="preserve">. </w:t>
      </w:r>
      <w:r>
        <w:rPr>
          <w:i/>
        </w:rPr>
        <w:t>Debates in the Digital Humanities 2019</w:t>
      </w:r>
      <w:r>
        <w:t xml:space="preserve">. University of Minnesota Press, 2019. </w:t>
      </w:r>
      <w:hyperlink r:id="rId78">
        <w:r>
          <w:rPr>
            <w:color w:val="0563C1"/>
            <w:u w:val="single"/>
          </w:rPr>
          <w:t>https://doi.org/10.5749/j.ctvg251hk</w:t>
        </w:r>
      </w:hyperlink>
      <w:r>
        <w:t>.</w:t>
      </w:r>
    </w:p>
    <w:p w14:paraId="000001E9" w14:textId="77777777" w:rsidR="00EE2640" w:rsidRDefault="008D1DA9">
      <w:pPr>
        <w:ind w:hanging="480"/>
      </w:pPr>
      <w:r>
        <w:t xml:space="preserve">Golding, David, and Kyle </w:t>
      </w:r>
      <w:proofErr w:type="spellStart"/>
      <w:r>
        <w:t>Kopsick</w:t>
      </w:r>
      <w:proofErr w:type="spellEnd"/>
      <w:r>
        <w:t>. “The Colonial Legacy in Cambridge Assessment Litera</w:t>
      </w:r>
      <w:r>
        <w:t xml:space="preserve">ture Syllabi.” </w:t>
      </w:r>
      <w:r>
        <w:rPr>
          <w:i/>
        </w:rPr>
        <w:t>Curriculum Perspectives</w:t>
      </w:r>
      <w:r>
        <w:t xml:space="preserve"> 39, no. 1 (April 1, 2019): 7–17. </w:t>
      </w:r>
      <w:hyperlink r:id="rId79">
        <w:r>
          <w:rPr>
            <w:color w:val="0563C1"/>
            <w:u w:val="single"/>
          </w:rPr>
          <w:t>https://doi.org/10.1007/s41297-018-00062-0</w:t>
        </w:r>
      </w:hyperlink>
      <w:r>
        <w:t>.</w:t>
      </w:r>
    </w:p>
    <w:p w14:paraId="000001EA" w14:textId="77777777" w:rsidR="00EE2640" w:rsidRDefault="008D1DA9">
      <w:pPr>
        <w:ind w:hanging="480"/>
      </w:pPr>
      <w:proofErr w:type="spellStart"/>
      <w:r>
        <w:t>Guldi</w:t>
      </w:r>
      <w:proofErr w:type="spellEnd"/>
      <w:r>
        <w:t xml:space="preserve">, Jo. “Scholarly Infrastructure as Critical Argument: Nine Principles in </w:t>
      </w:r>
      <w:r>
        <w:t xml:space="preserve">a Preliminary Survey of the Bibliographic and Critical Values Expressed by Scholarly Web-Portals for Visualizing Data.” </w:t>
      </w:r>
      <w:r>
        <w:rPr>
          <w:i/>
        </w:rPr>
        <w:t>Digital Humanities Quarterly</w:t>
      </w:r>
      <w:r>
        <w:t xml:space="preserve"> 014, no. 3 (September 1, 2020).</w:t>
      </w:r>
    </w:p>
    <w:p w14:paraId="000001EB" w14:textId="77777777" w:rsidR="00EE2640" w:rsidRDefault="008D1DA9">
      <w:pPr>
        <w:ind w:hanging="480"/>
      </w:pPr>
      <w:r>
        <w:t>Gupta, Ashish. “DESIGN DOCUMENT: BOOKS DATABASE,” n.d., 9.</w:t>
      </w:r>
    </w:p>
    <w:p w14:paraId="000001EC" w14:textId="77777777" w:rsidR="00EE2640" w:rsidRDefault="008D1DA9">
      <w:pPr>
        <w:ind w:hanging="480"/>
      </w:pPr>
      <w:r>
        <w:t xml:space="preserve">Gupta, R.K. “On </w:t>
      </w:r>
      <w:r>
        <w:t xml:space="preserve">Teaching Indian Literature.” </w:t>
      </w:r>
      <w:r>
        <w:rPr>
          <w:i/>
        </w:rPr>
        <w:t>Indian Literature</w:t>
      </w:r>
      <w:r>
        <w:t xml:space="preserve"> 26, no. 4 (1983): 20–34.</w:t>
      </w:r>
    </w:p>
    <w:p w14:paraId="000001ED" w14:textId="77777777" w:rsidR="00EE2640" w:rsidRDefault="008D1DA9">
      <w:pPr>
        <w:ind w:hanging="480"/>
      </w:pPr>
      <w:r>
        <w:t>Gupta, Suman. “Indian ‘Commercial Fiction’ in English, the Publishing Industry and Youth Culture,” 2020, 9.</w:t>
      </w:r>
    </w:p>
    <w:p w14:paraId="000001EE" w14:textId="77777777" w:rsidR="00EE2640" w:rsidRDefault="008D1DA9">
      <w:pPr>
        <w:ind w:hanging="480"/>
      </w:pPr>
      <w:r>
        <w:t xml:space="preserve">fulcrum.org. “Heb08911.0001.001.Epub.” Accessed January 19, 2021. </w:t>
      </w:r>
      <w:hyperlink r:id="rId80">
        <w:r>
          <w:rPr>
            <w:color w:val="0563C1"/>
            <w:u w:val="single"/>
          </w:rPr>
          <w:t>https://hdl.handle.net.eu1.proxy.openathens.net/2027/fulcrum.9019s3075</w:t>
        </w:r>
      </w:hyperlink>
      <w:r>
        <w:t>.</w:t>
      </w:r>
    </w:p>
    <w:p w14:paraId="000001EF" w14:textId="77777777" w:rsidR="00EE2640" w:rsidRDefault="008D1DA9">
      <w:pPr>
        <w:ind w:hanging="480"/>
      </w:pPr>
      <w:r>
        <w:t>Routledge &amp; CRC Press. “Hindi Dalit Literature and the Politics of Representation.” Accessed March 16, 2</w:t>
      </w:r>
      <w:r>
        <w:t xml:space="preserve">021. </w:t>
      </w:r>
      <w:hyperlink r:id="rId81">
        <w:r>
          <w:rPr>
            <w:color w:val="0563C1"/>
            <w:u w:val="single"/>
          </w:rPr>
          <w:t>https://www.routledge.com/Hindi-Dalit-Literature-and-the-Politics-of-Representation/Hunt/p/book/9781138660229</w:t>
        </w:r>
      </w:hyperlink>
      <w:r>
        <w:t>.</w:t>
      </w:r>
    </w:p>
    <w:p w14:paraId="000001F0" w14:textId="77777777" w:rsidR="00EE2640" w:rsidRDefault="008D1DA9">
      <w:pPr>
        <w:ind w:hanging="480"/>
      </w:pPr>
      <w:r>
        <w:t>Holroyd, Ca</w:t>
      </w:r>
      <w:r>
        <w:t xml:space="preserve">rin. “Digital Content Promotion in Japan and South Korea: Government Strategies for an Emerging Economic Sector.” </w:t>
      </w:r>
      <w:r>
        <w:rPr>
          <w:i/>
        </w:rPr>
        <w:t>Asia &amp; the Pacific Policy Studies</w:t>
      </w:r>
      <w:r>
        <w:t xml:space="preserve"> 6, no. 3 (September 2019): 290–307. </w:t>
      </w:r>
      <w:hyperlink r:id="rId82">
        <w:r>
          <w:rPr>
            <w:color w:val="0563C1"/>
            <w:u w:val="single"/>
          </w:rPr>
          <w:t>https://doi.org/10.1</w:t>
        </w:r>
        <w:r>
          <w:rPr>
            <w:color w:val="0563C1"/>
            <w:u w:val="single"/>
          </w:rPr>
          <w:t>002/app5.277</w:t>
        </w:r>
      </w:hyperlink>
      <w:r>
        <w:t>.</w:t>
      </w:r>
    </w:p>
    <w:p w14:paraId="000001F1" w14:textId="77777777" w:rsidR="00EE2640" w:rsidRDefault="008D1DA9">
      <w:pPr>
        <w:ind w:hanging="480"/>
      </w:pPr>
      <w:r>
        <w:t xml:space="preserve">Purple Pencil Project. “Home.” Accessed April 20, 2021. </w:t>
      </w:r>
      <w:hyperlink r:id="rId83">
        <w:r>
          <w:rPr>
            <w:color w:val="0563C1"/>
            <w:u w:val="single"/>
          </w:rPr>
          <w:t>https://www.purplepencilproject.com/</w:t>
        </w:r>
      </w:hyperlink>
      <w:r>
        <w:t>.</w:t>
      </w:r>
    </w:p>
    <w:p w14:paraId="000001F2" w14:textId="77777777" w:rsidR="00EE2640" w:rsidRDefault="008D1DA9">
      <w:pPr>
        <w:ind w:hanging="480"/>
      </w:pPr>
      <w:r>
        <w:t xml:space="preserve">“How Hindi Came to Dominate India.” Accessed April 16, 2021. </w:t>
      </w:r>
      <w:hyperlink r:id="rId84">
        <w:r>
          <w:rPr>
            <w:color w:val="0563C1"/>
            <w:u w:val="single"/>
          </w:rPr>
          <w:t>https://thediplomat.com/2017/05/how-hindi-came-to-dominate-india/</w:t>
        </w:r>
      </w:hyperlink>
      <w:r>
        <w:t>.</w:t>
      </w:r>
    </w:p>
    <w:p w14:paraId="000001F3" w14:textId="77777777" w:rsidR="00EE2640" w:rsidRDefault="008D1DA9">
      <w:pPr>
        <w:ind w:hanging="480"/>
      </w:pPr>
      <w:r>
        <w:t xml:space="preserve">“Indian Literature Books | Goodreads.” Accessed April 17, 2021. </w:t>
      </w:r>
      <w:hyperlink r:id="rId85">
        <w:r>
          <w:rPr>
            <w:color w:val="0563C1"/>
            <w:u w:val="single"/>
          </w:rPr>
          <w:t>https://www.goodreads.com/shelf/show/indian-literature</w:t>
        </w:r>
      </w:hyperlink>
      <w:r>
        <w:t>.</w:t>
      </w:r>
    </w:p>
    <w:p w14:paraId="000001F4" w14:textId="77777777" w:rsidR="00EE2640" w:rsidRDefault="008D1DA9">
      <w:pPr>
        <w:ind w:hanging="480"/>
      </w:pPr>
      <w:r>
        <w:lastRenderedPageBreak/>
        <w:t xml:space="preserve">Indian Novels Collective. “Indian Novels Collective :: Home.” Accessed April 20, 2021. </w:t>
      </w:r>
      <w:hyperlink r:id="rId86">
        <w:r>
          <w:rPr>
            <w:color w:val="0563C1"/>
            <w:u w:val="single"/>
          </w:rPr>
          <w:t>https://indiannovelscollective.com/</w:t>
        </w:r>
      </w:hyperlink>
      <w:r>
        <w:t>.</w:t>
      </w:r>
    </w:p>
    <w:p w14:paraId="000001F5" w14:textId="77777777" w:rsidR="00EE2640" w:rsidRDefault="008D1DA9">
      <w:pPr>
        <w:ind w:hanging="480"/>
      </w:pPr>
      <w:r>
        <w:t xml:space="preserve">“International_conference_eg_2020december21_22.Pdf.” Accessed April 17, 2021. </w:t>
      </w:r>
      <w:hyperlink r:id="rId87">
        <w:r>
          <w:rPr>
            <w:color w:val="0563C1"/>
            <w:u w:val="single"/>
          </w:rPr>
          <w:t>https://www.jmi.ac.in/upload/Ev</w:t>
        </w:r>
        <w:r>
          <w:rPr>
            <w:color w:val="0563C1"/>
            <w:u w:val="single"/>
          </w:rPr>
          <w:t>entDetail/international_conference_eg_2020december21_22.pdf</w:t>
        </w:r>
      </w:hyperlink>
      <w:r>
        <w:t>.</w:t>
      </w:r>
    </w:p>
    <w:p w14:paraId="000001F6" w14:textId="77777777" w:rsidR="00EE2640" w:rsidRDefault="008D1DA9">
      <w:pPr>
        <w:ind w:hanging="480"/>
      </w:pPr>
      <w:r>
        <w:t xml:space="preserve">Iyengar, K.R. Srinivasa. “Renaissance in South Indian Literatures.” </w:t>
      </w:r>
      <w:r>
        <w:rPr>
          <w:i/>
        </w:rPr>
        <w:t>Indian Literature</w:t>
      </w:r>
      <w:r>
        <w:t xml:space="preserve"> 17, no. 1/2 (1974): 143–50.</w:t>
      </w:r>
    </w:p>
    <w:p w14:paraId="000001F7" w14:textId="77777777" w:rsidR="00EE2640" w:rsidRDefault="008D1DA9">
      <w:pPr>
        <w:ind w:hanging="480"/>
      </w:pPr>
      <w:r>
        <w:t xml:space="preserve">Jacob </w:t>
      </w:r>
      <w:proofErr w:type="spellStart"/>
      <w:r>
        <w:t>Strandell</w:t>
      </w:r>
      <w:proofErr w:type="spellEnd"/>
      <w:r>
        <w:t>. “Culture, Cognition and Behavior in the Pursuit of Self-Esteem.”</w:t>
      </w:r>
      <w:r>
        <w:t xml:space="preserve"> </w:t>
      </w:r>
      <w:r>
        <w:rPr>
          <w:i/>
        </w:rPr>
        <w:t>Poetics</w:t>
      </w:r>
      <w:r>
        <w:t>, no. 54 (2016): 14–24.</w:t>
      </w:r>
    </w:p>
    <w:p w14:paraId="000001F8" w14:textId="77777777" w:rsidR="00EE2640" w:rsidRDefault="008D1DA9">
      <w:pPr>
        <w:ind w:hanging="480"/>
      </w:pPr>
      <w:proofErr w:type="spellStart"/>
      <w:r>
        <w:t>Jancy</w:t>
      </w:r>
      <w:proofErr w:type="spellEnd"/>
      <w:r>
        <w:t xml:space="preserve">, James. “Literary Research as National Integration: A Tribute to K.M. George.” </w:t>
      </w:r>
      <w:r>
        <w:rPr>
          <w:i/>
        </w:rPr>
        <w:t>Indian Literature</w:t>
      </w:r>
      <w:r>
        <w:t xml:space="preserve"> 48, no. 2 (April 2004): 220.</w:t>
      </w:r>
    </w:p>
    <w:p w14:paraId="000001F9" w14:textId="77777777" w:rsidR="00EE2640" w:rsidRDefault="008D1DA9">
      <w:pPr>
        <w:ind w:hanging="480"/>
      </w:pPr>
      <w:r>
        <w:t xml:space="preserve">“Jaywant Dalvi.” In </w:t>
      </w:r>
      <w:r>
        <w:rPr>
          <w:i/>
        </w:rPr>
        <w:t>Wikipedia</w:t>
      </w:r>
      <w:r>
        <w:t xml:space="preserve">, April 6, 2021. </w:t>
      </w:r>
      <w:hyperlink r:id="rId88">
        <w:r>
          <w:rPr>
            <w:color w:val="0563C1"/>
            <w:u w:val="single"/>
          </w:rPr>
          <w:t>https://en.wikipedia.org/w/index.php?title=Jaywant_Dalvi&amp;oldid=1016372993</w:t>
        </w:r>
      </w:hyperlink>
      <w:r>
        <w:t>.</w:t>
      </w:r>
    </w:p>
    <w:p w14:paraId="000001FA" w14:textId="77777777" w:rsidR="00EE2640" w:rsidRDefault="008D1DA9">
      <w:pPr>
        <w:ind w:hanging="480"/>
      </w:pPr>
      <w:r>
        <w:t xml:space="preserve">jbm399. “Mapping New York City’s Literary History.” CARTO. Accessed October 11, 2020. </w:t>
      </w:r>
      <w:hyperlink r:id="rId89">
        <w:r>
          <w:rPr>
            <w:color w:val="0563C1"/>
            <w:u w:val="single"/>
          </w:rPr>
          <w:t>https://jbm399.carto.com/viz/8c362eac-c72b-11e6-9c17-0e05a8b3e3d7/public_map</w:t>
        </w:r>
      </w:hyperlink>
      <w:r>
        <w:t>.</w:t>
      </w:r>
    </w:p>
    <w:p w14:paraId="000001FB" w14:textId="77777777" w:rsidR="00EE2640" w:rsidRDefault="008D1DA9">
      <w:pPr>
        <w:ind w:hanging="480"/>
      </w:pPr>
      <w:r>
        <w:t xml:space="preserve">Jockers, Matthew Lee. </w:t>
      </w:r>
      <w:r>
        <w:rPr>
          <w:i/>
        </w:rPr>
        <w:t>Macroanalysis: Digital Methods and Literary History</w:t>
      </w:r>
      <w:r>
        <w:t>. Topics in the Digital Humanities. Urbana: University of</w:t>
      </w:r>
      <w:r>
        <w:t xml:space="preserve"> Illinois Press, 2013.</w:t>
      </w:r>
    </w:p>
    <w:p w14:paraId="000001FC" w14:textId="77777777" w:rsidR="00EE2640" w:rsidRDefault="008D1DA9">
      <w:pPr>
        <w:ind w:hanging="480"/>
      </w:pPr>
      <w:proofErr w:type="spellStart"/>
      <w:r>
        <w:t>Josep</w:t>
      </w:r>
      <w:proofErr w:type="spellEnd"/>
      <w:r>
        <w:t xml:space="preserve"> Cru, ed. “Digital Media and Language </w:t>
      </w:r>
      <w:proofErr w:type="spellStart"/>
      <w:r>
        <w:t>Revitalisations</w:t>
      </w:r>
      <w:proofErr w:type="spellEnd"/>
      <w:r>
        <w:t xml:space="preserve">.” </w:t>
      </w:r>
      <w:proofErr w:type="spellStart"/>
      <w:r>
        <w:rPr>
          <w:i/>
        </w:rPr>
        <w:t>Linguapax</w:t>
      </w:r>
      <w:proofErr w:type="spellEnd"/>
      <w:r>
        <w:rPr>
          <w:i/>
        </w:rPr>
        <w:t xml:space="preserve"> Review</w:t>
      </w:r>
      <w:r>
        <w:t xml:space="preserve"> 4, no. 13 (2016).</w:t>
      </w:r>
    </w:p>
    <w:p w14:paraId="000001FD" w14:textId="77777777" w:rsidR="00EE2640" w:rsidRDefault="008D1DA9">
      <w:pPr>
        <w:ind w:hanging="480"/>
      </w:pPr>
      <w:proofErr w:type="spellStart"/>
      <w:r>
        <w:t>Josse</w:t>
      </w:r>
      <w:proofErr w:type="spellEnd"/>
      <w:r>
        <w:t xml:space="preserve">-Durand, Chloé. “The Political Role of ‘Cultural Entrepreneurs’ in Kenya: Claiming Recognition through the </w:t>
      </w:r>
      <w:proofErr w:type="spellStart"/>
      <w:r>
        <w:t>Memorialisation</w:t>
      </w:r>
      <w:proofErr w:type="spellEnd"/>
      <w:r>
        <w:t xml:space="preserve"> of </w:t>
      </w:r>
      <w:proofErr w:type="spellStart"/>
      <w:r>
        <w:t>Koitalel</w:t>
      </w:r>
      <w:proofErr w:type="spellEnd"/>
      <w:r>
        <w:t xml:space="preserve"> </w:t>
      </w:r>
      <w:proofErr w:type="spellStart"/>
      <w:r>
        <w:t>Samoei</w:t>
      </w:r>
      <w:proofErr w:type="spellEnd"/>
      <w:r>
        <w:t xml:space="preserve"> and Nandi Heritage.” </w:t>
      </w:r>
      <w:r>
        <w:rPr>
          <w:i/>
        </w:rPr>
        <w:t>African Studies</w:t>
      </w:r>
      <w:r>
        <w:t xml:space="preserve"> 77, no. 2 (April 3, 2018): 257–73. </w:t>
      </w:r>
      <w:hyperlink r:id="rId90">
        <w:r>
          <w:rPr>
            <w:color w:val="0563C1"/>
            <w:u w:val="single"/>
          </w:rPr>
          <w:t>https://doi.org/10.1080/00020184.2018.1452859</w:t>
        </w:r>
      </w:hyperlink>
      <w:r>
        <w:t>.</w:t>
      </w:r>
    </w:p>
    <w:p w14:paraId="000001FE" w14:textId="77777777" w:rsidR="00EE2640" w:rsidRDefault="008D1DA9">
      <w:pPr>
        <w:ind w:hanging="480"/>
      </w:pPr>
      <w:proofErr w:type="spellStart"/>
      <w:r>
        <w:t>Kanaiyalal</w:t>
      </w:r>
      <w:proofErr w:type="spellEnd"/>
      <w:r>
        <w:t xml:space="preserve"> Munshi. </w:t>
      </w:r>
      <w:r>
        <w:rPr>
          <w:i/>
        </w:rPr>
        <w:t>Gujarat and Its Literature</w:t>
      </w:r>
      <w:r>
        <w:t>. Bhartiya Vidya Bhavan, 1967.</w:t>
      </w:r>
    </w:p>
    <w:p w14:paraId="000001FF" w14:textId="77777777" w:rsidR="00EE2640" w:rsidRDefault="008D1DA9">
      <w:pPr>
        <w:ind w:hanging="480"/>
      </w:pPr>
      <w:r>
        <w:t xml:space="preserve">Kapadia, Sita. “Windfall: Tribal Women Come Through.” </w:t>
      </w:r>
      <w:r>
        <w:rPr>
          <w:i/>
        </w:rPr>
        <w:t>Women’s Studies Quarterly</w:t>
      </w:r>
      <w:r>
        <w:t xml:space="preserve"> 17, no. 3/4 (1989): 140–4</w:t>
      </w:r>
      <w:r>
        <w:t>9.</w:t>
      </w:r>
    </w:p>
    <w:p w14:paraId="00000200" w14:textId="77777777" w:rsidR="00EE2640" w:rsidRDefault="008D1DA9">
      <w:pPr>
        <w:ind w:hanging="480"/>
      </w:pPr>
      <w:r>
        <w:t xml:space="preserve">KARANTH, K. SHIVARAMA. “Looking Back at My Own Work.” </w:t>
      </w:r>
      <w:r>
        <w:rPr>
          <w:i/>
        </w:rPr>
        <w:t>Indian Literature</w:t>
      </w:r>
      <w:r>
        <w:t xml:space="preserve"> 28, no. 3 (107) (1985): 65–72.</w:t>
      </w:r>
    </w:p>
    <w:p w14:paraId="00000201" w14:textId="77777777" w:rsidR="00EE2640" w:rsidRDefault="008D1DA9">
      <w:pPr>
        <w:ind w:hanging="480"/>
      </w:pPr>
      <w:r>
        <w:t xml:space="preserve">Kimberly Jenkins. </w:t>
      </w:r>
      <w:r>
        <w:rPr>
          <w:i/>
        </w:rPr>
        <w:t>The Fashion and Race Database: Decentralizing Fashion</w:t>
      </w:r>
      <w:r>
        <w:t>. Lunchtime Lectures at Center for Textual Studies and Digital Humanities. Zoom</w:t>
      </w:r>
      <w:r>
        <w:t xml:space="preserve">, 2020. </w:t>
      </w:r>
      <w:hyperlink r:id="rId91">
        <w:r>
          <w:rPr>
            <w:color w:val="0563C1"/>
            <w:u w:val="single"/>
          </w:rPr>
          <w:t>https://www.facebook.com/watch/live/?v=371525360929774&amp;ref=watch_permalink</w:t>
        </w:r>
      </w:hyperlink>
      <w:r>
        <w:t>.</w:t>
      </w:r>
    </w:p>
    <w:p w14:paraId="00000202" w14:textId="77777777" w:rsidR="00EE2640" w:rsidRDefault="008D1DA9">
      <w:pPr>
        <w:ind w:hanging="480"/>
      </w:pPr>
      <w:proofErr w:type="spellStart"/>
      <w:r>
        <w:t>Kiria</w:t>
      </w:r>
      <w:proofErr w:type="spellEnd"/>
      <w:r>
        <w:t xml:space="preserve">, </w:t>
      </w:r>
      <w:proofErr w:type="spellStart"/>
      <w:r>
        <w:t>Iliya</w:t>
      </w:r>
      <w:proofErr w:type="spellEnd"/>
      <w:r>
        <w:t xml:space="preserve">. </w:t>
      </w:r>
      <w:r>
        <w:rPr>
          <w:i/>
        </w:rPr>
        <w:t>Cultural and Creative Industries</w:t>
      </w:r>
      <w:r>
        <w:t>. Video. Cultural and Creative I</w:t>
      </w:r>
      <w:r>
        <w:t xml:space="preserve">ndustries, n.d. </w:t>
      </w:r>
      <w:hyperlink r:id="rId92">
        <w:r>
          <w:rPr>
            <w:color w:val="0563C1"/>
            <w:u w:val="single"/>
          </w:rPr>
          <w:t>https://www.coursera.org/learn/cultural-creative-industries/</w:t>
        </w:r>
      </w:hyperlink>
      <w:r>
        <w:t>.</w:t>
      </w:r>
    </w:p>
    <w:p w14:paraId="00000203" w14:textId="77777777" w:rsidR="00EE2640" w:rsidRDefault="008D1DA9">
      <w:pPr>
        <w:ind w:hanging="480"/>
      </w:pPr>
      <w:proofErr w:type="spellStart"/>
      <w:r>
        <w:t>Kley</w:t>
      </w:r>
      <w:proofErr w:type="spellEnd"/>
      <w:r>
        <w:t xml:space="preserve">, Antje, and Kai </w:t>
      </w:r>
      <w:proofErr w:type="spellStart"/>
      <w:r>
        <w:t>Merten</w:t>
      </w:r>
      <w:proofErr w:type="spellEnd"/>
      <w:r>
        <w:t xml:space="preserve">, eds. </w:t>
      </w:r>
      <w:r>
        <w:rPr>
          <w:i/>
        </w:rPr>
        <w:t>What Literature Knows: Forays into Literary Knowledge Production</w:t>
      </w:r>
      <w:r>
        <w:t>. Contributions to English and American Literary Studies, vol. 2. Berlin ; New York: Peter Lang, 2018.</w:t>
      </w:r>
    </w:p>
    <w:p w14:paraId="00000204" w14:textId="77777777" w:rsidR="00EE2640" w:rsidRDefault="008D1DA9">
      <w:pPr>
        <w:ind w:hanging="480"/>
      </w:pPr>
      <w:r>
        <w:t xml:space="preserve">Kothari, Rita. </w:t>
      </w:r>
      <w:r>
        <w:rPr>
          <w:i/>
        </w:rPr>
        <w:t>Translating India</w:t>
      </w:r>
      <w:r>
        <w:t xml:space="preserve">. London, UNITED KINGDOM: Taylor &amp; Francis Group, 2003. </w:t>
      </w:r>
      <w:hyperlink r:id="rId93">
        <w:r>
          <w:rPr>
            <w:color w:val="0563C1"/>
            <w:u w:val="single"/>
          </w:rPr>
          <w:t>http://ebookcentral.proquest.com/lib/luc/detail.action?docID=1666898</w:t>
        </w:r>
      </w:hyperlink>
      <w:r>
        <w:t>.</w:t>
      </w:r>
    </w:p>
    <w:p w14:paraId="00000205" w14:textId="77777777" w:rsidR="00EE2640" w:rsidRDefault="008D1DA9">
      <w:pPr>
        <w:ind w:hanging="480"/>
      </w:pPr>
      <w:r>
        <w:t xml:space="preserve">Kumar, </w:t>
      </w:r>
      <w:proofErr w:type="spellStart"/>
      <w:r>
        <w:t>Joghee</w:t>
      </w:r>
      <w:proofErr w:type="spellEnd"/>
      <w:r>
        <w:t xml:space="preserve"> Senthil, Obang </w:t>
      </w:r>
      <w:proofErr w:type="spellStart"/>
      <w:r>
        <w:t>Ochalla</w:t>
      </w:r>
      <w:proofErr w:type="spellEnd"/>
      <w:r>
        <w:t xml:space="preserve"> </w:t>
      </w:r>
      <w:proofErr w:type="spellStart"/>
      <w:r>
        <w:t>Ojoho</w:t>
      </w:r>
      <w:proofErr w:type="spellEnd"/>
      <w:r>
        <w:t xml:space="preserve">, </w:t>
      </w:r>
      <w:proofErr w:type="spellStart"/>
      <w:r>
        <w:t>Gebreegzabhar</w:t>
      </w:r>
      <w:proofErr w:type="spellEnd"/>
      <w:r>
        <w:t xml:space="preserve"> G, </w:t>
      </w:r>
      <w:proofErr w:type="spellStart"/>
      <w:r>
        <w:t>Hiwet</w:t>
      </w:r>
      <w:proofErr w:type="spellEnd"/>
      <w:r>
        <w:t xml:space="preserve"> G, </w:t>
      </w:r>
      <w:proofErr w:type="spellStart"/>
      <w:r>
        <w:t>Yohans</w:t>
      </w:r>
      <w:proofErr w:type="spellEnd"/>
      <w:r>
        <w:t xml:space="preserve">, and </w:t>
      </w:r>
      <w:proofErr w:type="spellStart"/>
      <w:r>
        <w:t>Dagninet</w:t>
      </w:r>
      <w:proofErr w:type="spellEnd"/>
      <w:r>
        <w:t xml:space="preserve"> </w:t>
      </w:r>
      <w:proofErr w:type="spellStart"/>
      <w:r>
        <w:t>Gebey</w:t>
      </w:r>
      <w:proofErr w:type="spellEnd"/>
      <w:r>
        <w:t xml:space="preserve"> </w:t>
      </w:r>
      <w:proofErr w:type="spellStart"/>
      <w:r>
        <w:t>Aka</w:t>
      </w:r>
      <w:r>
        <w:t>lu</w:t>
      </w:r>
      <w:proofErr w:type="spellEnd"/>
      <w:r>
        <w:t xml:space="preserve">. “CHANDRAKANTBAKSHI’S GUJARATI SHORT STORIES: CONCEPTS, CULTURE AND PROBLEMS OF TRANSLATION INTO ENGLISH AN ANALYSIS.” </w:t>
      </w:r>
      <w:r>
        <w:rPr>
          <w:i/>
        </w:rPr>
        <w:t>International Journal of Research -GRANTHAALAYAH</w:t>
      </w:r>
      <w:r>
        <w:t xml:space="preserve"> 7, no. 11 (June 12, 2020): 231–39. </w:t>
      </w:r>
      <w:hyperlink r:id="rId94">
        <w:r>
          <w:rPr>
            <w:color w:val="0563C1"/>
            <w:u w:val="single"/>
          </w:rPr>
          <w:t>https://doi.org/10.29121/granthaalayah.v7.i11.2020.361</w:t>
        </w:r>
      </w:hyperlink>
      <w:r>
        <w:t>.</w:t>
      </w:r>
    </w:p>
    <w:p w14:paraId="00000206" w14:textId="77777777" w:rsidR="00EE2640" w:rsidRDefault="008D1DA9">
      <w:pPr>
        <w:ind w:hanging="480"/>
      </w:pPr>
      <w:r>
        <w:t xml:space="preserve">“Latin American Ephemera Digital Archive: About.” Accessed January 21, 2021. </w:t>
      </w:r>
      <w:hyperlink r:id="rId95">
        <w:r>
          <w:rPr>
            <w:color w:val="0563C1"/>
            <w:u w:val="single"/>
          </w:rPr>
          <w:t>https://lae.princeton.edu/about?locale</w:t>
        </w:r>
        <w:r>
          <w:rPr>
            <w:color w:val="0563C1"/>
            <w:u w:val="single"/>
          </w:rPr>
          <w:t>=en</w:t>
        </w:r>
      </w:hyperlink>
      <w:r>
        <w:t>.</w:t>
      </w:r>
    </w:p>
    <w:p w14:paraId="00000207" w14:textId="77777777" w:rsidR="00EE2640" w:rsidRDefault="008D1DA9">
      <w:pPr>
        <w:ind w:hanging="480"/>
      </w:pPr>
      <w:r>
        <w:t xml:space="preserve">Leypoldt, Günter. “Degrees of Public Relevance: Walter Scott and Toni Morrison.” </w:t>
      </w:r>
      <w:r>
        <w:rPr>
          <w:i/>
        </w:rPr>
        <w:t>Modern Language Quarterly</w:t>
      </w:r>
      <w:r>
        <w:t xml:space="preserve"> 77, no. 3 (September 2016).</w:t>
      </w:r>
    </w:p>
    <w:p w14:paraId="00000208" w14:textId="77777777" w:rsidR="00EE2640" w:rsidRDefault="008D1DA9">
      <w:pPr>
        <w:ind w:hanging="480"/>
      </w:pPr>
      <w:r>
        <w:lastRenderedPageBreak/>
        <w:t xml:space="preserve">Lia </w:t>
      </w:r>
      <w:proofErr w:type="spellStart"/>
      <w:r>
        <w:t>Gudaitis</w:t>
      </w:r>
      <w:proofErr w:type="spellEnd"/>
      <w:r>
        <w:t xml:space="preserve"> and Martin J. Bunch. “</w:t>
      </w:r>
      <w:proofErr w:type="spellStart"/>
      <w:r>
        <w:t>Multicultureandthecity.Pdf</w:t>
      </w:r>
      <w:proofErr w:type="spellEnd"/>
      <w:r>
        <w:t xml:space="preserve">.” </w:t>
      </w:r>
      <w:r>
        <w:rPr>
          <w:i/>
        </w:rPr>
        <w:t>Canadian Journal of Urban Research</w:t>
      </w:r>
      <w:r>
        <w:t xml:space="preserve"> 17, no. 1 (2008):</w:t>
      </w:r>
      <w:r>
        <w:t xml:space="preserve"> 1–27.</w:t>
      </w:r>
    </w:p>
    <w:p w14:paraId="00000209" w14:textId="77777777" w:rsidR="00EE2640" w:rsidRDefault="008D1DA9">
      <w:pPr>
        <w:ind w:hanging="480"/>
      </w:pPr>
      <w:r>
        <w:t xml:space="preserve">“Linguistic Anxieties: Impact of English on Politics, Mother Tongue and </w:t>
      </w:r>
      <w:proofErr w:type="spellStart"/>
      <w:r>
        <w:t>Crea</w:t>
      </w:r>
      <w:proofErr w:type="spellEnd"/>
      <w:r>
        <w:t xml:space="preserve">...: EBSCOhost.” Accessed February 2, 2021. </w:t>
      </w:r>
      <w:hyperlink r:id="rId96" w:anchor="AN=88418644&amp;db=ufh">
        <w:r>
          <w:rPr>
            <w:color w:val="0563C1"/>
            <w:u w:val="single"/>
          </w:rPr>
          <w:t>https://web-a-ebscohost-com.flagship.luc.edu/ehost/detail/detail?vid=5&amp;sid=753abe96-6693-40c5-971a-a3a1edac931c%40sdc-v-sessmgr01&amp;bdata=JkF1dGhUeXBlPWlwLHNzbyZzY29wZT1za</w:t>
        </w:r>
        <w:r>
          <w:rPr>
            <w:color w:val="0563C1"/>
            <w:u w:val="single"/>
          </w:rPr>
          <w:t>XRl#AN=88418644&amp;db=ufh</w:t>
        </w:r>
      </w:hyperlink>
      <w:r>
        <w:t>.</w:t>
      </w:r>
    </w:p>
    <w:p w14:paraId="0000020A" w14:textId="77777777" w:rsidR="00EE2640" w:rsidRDefault="008D1DA9">
      <w:pPr>
        <w:ind w:hanging="480"/>
      </w:pPr>
      <w:r>
        <w:t xml:space="preserve">Library of Congress, Washington, D.C. 20540 USA. “Literary Map of Texas.” Image. Accessed October 2, 2020. </w:t>
      </w:r>
      <w:hyperlink r:id="rId97">
        <w:r>
          <w:rPr>
            <w:color w:val="0563C1"/>
            <w:u w:val="single"/>
          </w:rPr>
          <w:t>https://www.loc.gov/resource/g4031e.ct000787/</w:t>
        </w:r>
      </w:hyperlink>
      <w:r>
        <w:t>.</w:t>
      </w:r>
    </w:p>
    <w:p w14:paraId="0000020B" w14:textId="77777777" w:rsidR="00EE2640" w:rsidRDefault="008D1DA9">
      <w:pPr>
        <w:ind w:hanging="480"/>
      </w:pPr>
      <w:r>
        <w:t>Lucia Rahilly</w:t>
      </w:r>
      <w:r>
        <w:t xml:space="preserve">. Building a digital New York Times: CEO Mark Thompson. Digital, August 10, 2020. </w:t>
      </w:r>
      <w:hyperlink r:id="rId98">
        <w:r>
          <w:rPr>
            <w:color w:val="0563C1"/>
            <w:u w:val="single"/>
          </w:rPr>
          <w:t>https://www.mc</w:t>
        </w:r>
        <w:r>
          <w:rPr>
            <w:color w:val="0563C1"/>
            <w:u w:val="single"/>
          </w:rPr>
          <w:t>kinsey.com/industries/technology-media-and-telecommunications/our-insights/building-a-digital-new-york-times-ceo-mark-thompson</w:t>
        </w:r>
      </w:hyperlink>
      <w:r>
        <w:t>.</w:t>
      </w:r>
    </w:p>
    <w:p w14:paraId="0000020C" w14:textId="77777777" w:rsidR="00EE2640" w:rsidRDefault="008D1DA9">
      <w:pPr>
        <w:ind w:hanging="480"/>
      </w:pPr>
      <w:proofErr w:type="spellStart"/>
      <w:r>
        <w:t>Machwe</w:t>
      </w:r>
      <w:proofErr w:type="spellEnd"/>
      <w:r>
        <w:t xml:space="preserve">, P. “1857 and Indian Literature.” </w:t>
      </w:r>
      <w:r>
        <w:rPr>
          <w:i/>
        </w:rPr>
        <w:t>Indian Literature</w:t>
      </w:r>
      <w:r>
        <w:t xml:space="preserve"> 1, no. 1 (October 1957): 53–39.</w:t>
      </w:r>
    </w:p>
    <w:p w14:paraId="0000020D" w14:textId="77777777" w:rsidR="00EE2640" w:rsidRDefault="008D1DA9">
      <w:pPr>
        <w:ind w:hanging="480"/>
      </w:pPr>
      <w:proofErr w:type="spellStart"/>
      <w:r>
        <w:t>Machwe</w:t>
      </w:r>
      <w:proofErr w:type="spellEnd"/>
      <w:r>
        <w:t>, Prabhakar. “PROMINENT WOMEN W</w:t>
      </w:r>
      <w:r>
        <w:t xml:space="preserve">RITERS IN INDIAN LITERATURE AFTER INDEPENDENCE.” </w:t>
      </w:r>
      <w:r>
        <w:rPr>
          <w:i/>
        </w:rPr>
        <w:t>Journal of South Asian Literature</w:t>
      </w:r>
      <w:r>
        <w:t xml:space="preserve"> 12, no. 3/4 (1977): 145–49.</w:t>
      </w:r>
    </w:p>
    <w:p w14:paraId="0000020E" w14:textId="77777777" w:rsidR="00EE2640" w:rsidRDefault="008D1DA9">
      <w:pPr>
        <w:ind w:hanging="480"/>
      </w:pPr>
      <w:r>
        <w:t xml:space="preserve">“Mail - Maniar, Prakruti - Outlook.” Accessed March 23, 2021. </w:t>
      </w:r>
      <w:hyperlink r:id="rId99">
        <w:r>
          <w:rPr>
            <w:color w:val="0563C1"/>
            <w:u w:val="single"/>
          </w:rPr>
          <w:t>https://outlook.office.com/mail/inbox/id/AAQkADY5NTRkNTAxLTVhM2ItNDE1Zi1iYjc3LWJlY2Q2OTViZTRlMgAQAMNwEz%2BdbQhLpQSbbU%2F5cBQ%3D</w:t>
        </w:r>
      </w:hyperlink>
      <w:r>
        <w:t>.</w:t>
      </w:r>
    </w:p>
    <w:p w14:paraId="0000020F" w14:textId="77777777" w:rsidR="00EE2640" w:rsidRDefault="008D1DA9">
      <w:pPr>
        <w:ind w:hanging="480"/>
      </w:pPr>
      <w:proofErr w:type="spellStart"/>
      <w:r>
        <w:t>Mannur</w:t>
      </w:r>
      <w:proofErr w:type="spellEnd"/>
      <w:r>
        <w:t>, Anita. “Chapter 12. The Changing Face of Translation in</w:t>
      </w:r>
      <w:r>
        <w:t xml:space="preserve"> Indian Literature.” In </w:t>
      </w:r>
      <w:r>
        <w:rPr>
          <w:i/>
        </w:rPr>
        <w:t>Changing the Terms : Translating in the Postcolonial Era</w:t>
      </w:r>
      <w:r>
        <w:t xml:space="preserve">, edited by Sherry Simon and Paul St-Pierre, 227–43. Regards Sur La </w:t>
      </w:r>
      <w:proofErr w:type="spellStart"/>
      <w:r>
        <w:t>Traduction</w:t>
      </w:r>
      <w:proofErr w:type="spellEnd"/>
      <w:r>
        <w:t xml:space="preserve"> | Perspectives on Translation. Ottawa: Les Presses de </w:t>
      </w:r>
      <w:proofErr w:type="spellStart"/>
      <w:r>
        <w:t>l’Université</w:t>
      </w:r>
      <w:proofErr w:type="spellEnd"/>
      <w:r>
        <w:t xml:space="preserve"> </w:t>
      </w:r>
      <w:proofErr w:type="spellStart"/>
      <w:r>
        <w:t>d’Ottawa</w:t>
      </w:r>
      <w:proofErr w:type="spellEnd"/>
      <w:r>
        <w:t xml:space="preserve"> | University of Ottaw</w:t>
      </w:r>
      <w:r>
        <w:t xml:space="preserve">a Press, 2017. </w:t>
      </w:r>
      <w:hyperlink r:id="rId100">
        <w:r>
          <w:rPr>
            <w:color w:val="0563C1"/>
            <w:u w:val="single"/>
          </w:rPr>
          <w:t>http://books.openedition.org/uop/2014</w:t>
        </w:r>
      </w:hyperlink>
      <w:r>
        <w:t>.</w:t>
      </w:r>
    </w:p>
    <w:p w14:paraId="00000210" w14:textId="77777777" w:rsidR="00EE2640" w:rsidRDefault="008D1DA9">
      <w:pPr>
        <w:ind w:hanging="480"/>
      </w:pPr>
      <w:r>
        <w:t xml:space="preserve">Manuel, Anita. “Linguistic Anxieties: Impact of English on Politics, Mother Tongue and Creative Writing in India.” </w:t>
      </w:r>
      <w:r>
        <w:rPr>
          <w:i/>
        </w:rPr>
        <w:t>Language in India</w:t>
      </w:r>
      <w:r>
        <w:t xml:space="preserve"> 13, no. 2 (F</w:t>
      </w:r>
      <w:r>
        <w:t>ebruary 2013): 702–13.</w:t>
      </w:r>
    </w:p>
    <w:p w14:paraId="00000211" w14:textId="77777777" w:rsidR="00EE2640" w:rsidRDefault="008D1DA9">
      <w:pPr>
        <w:ind w:hanging="480"/>
      </w:pPr>
      <w:r>
        <w:t xml:space="preserve">Martin, Roger L., and Sally R. </w:t>
      </w:r>
      <w:proofErr w:type="spellStart"/>
      <w:r>
        <w:t>Osberg</w:t>
      </w:r>
      <w:proofErr w:type="spellEnd"/>
      <w:r>
        <w:t xml:space="preserve">. </w:t>
      </w:r>
      <w:r>
        <w:rPr>
          <w:i/>
        </w:rPr>
        <w:t>Getting beyond Better: How Social Entrepreneurship Works</w:t>
      </w:r>
      <w:r>
        <w:t>. Boston, Massachusetts: Harvard Business Review Press, 2015.</w:t>
      </w:r>
    </w:p>
    <w:p w14:paraId="00000212" w14:textId="77777777" w:rsidR="00EE2640" w:rsidRDefault="008D1DA9">
      <w:pPr>
        <w:ind w:hanging="480"/>
      </w:pPr>
      <w:r>
        <w:t xml:space="preserve">Maunder, Jonathan. “Mapping Chicago’s Literary History.” </w:t>
      </w:r>
      <w:r>
        <w:rPr>
          <w:i/>
        </w:rPr>
        <w:t>Chicago Review of B</w:t>
      </w:r>
      <w:r>
        <w:rPr>
          <w:i/>
        </w:rPr>
        <w:t>ooks</w:t>
      </w:r>
      <w:r>
        <w:t xml:space="preserve"> (blog), December 20, 2017. </w:t>
      </w:r>
      <w:hyperlink r:id="rId101">
        <w:r>
          <w:rPr>
            <w:color w:val="0563C1"/>
            <w:u w:val="single"/>
          </w:rPr>
          <w:t>https://chireviewofbooks.com/2017/12/20/mapping-chicagos-literary-history/</w:t>
        </w:r>
      </w:hyperlink>
      <w:r>
        <w:t>.</w:t>
      </w:r>
    </w:p>
    <w:p w14:paraId="00000213" w14:textId="77777777" w:rsidR="00EE2640" w:rsidRDefault="008D1DA9">
      <w:pPr>
        <w:ind w:hanging="480"/>
      </w:pPr>
      <w:proofErr w:type="spellStart"/>
      <w:r>
        <w:t>Mbithi</w:t>
      </w:r>
      <w:proofErr w:type="spellEnd"/>
      <w:r>
        <w:t xml:space="preserve">, Esther K. “Multilingualism, Language Policy and Creative Writing in Kenya.” </w:t>
      </w:r>
      <w:r>
        <w:rPr>
          <w:i/>
        </w:rPr>
        <w:t>Multilingual Education</w:t>
      </w:r>
      <w:r>
        <w:t xml:space="preserve"> 4, no. 1 (August 24, 2014): 19. </w:t>
      </w:r>
      <w:hyperlink r:id="rId102">
        <w:r>
          <w:rPr>
            <w:color w:val="0563C1"/>
            <w:u w:val="single"/>
          </w:rPr>
          <w:t>https://doi.org/10.1186/s13616-014-0019-9</w:t>
        </w:r>
      </w:hyperlink>
      <w:r>
        <w:t>.</w:t>
      </w:r>
    </w:p>
    <w:p w14:paraId="00000214" w14:textId="77777777" w:rsidR="00EE2640" w:rsidRDefault="008D1DA9">
      <w:pPr>
        <w:ind w:hanging="480"/>
      </w:pPr>
      <w:r>
        <w:t>McIlroy, Thad</w:t>
      </w:r>
      <w:r>
        <w:t xml:space="preserve">. “Dear Book Biz: The Devil’s in the Metadata.” </w:t>
      </w:r>
      <w:r>
        <w:rPr>
          <w:i/>
        </w:rPr>
        <w:t>Publishers Weekly</w:t>
      </w:r>
      <w:r>
        <w:t xml:space="preserve"> 267, no. 35 (August 28, 2020): 17.</w:t>
      </w:r>
    </w:p>
    <w:p w14:paraId="00000215" w14:textId="77777777" w:rsidR="00EE2640" w:rsidRDefault="008D1DA9">
      <w:pPr>
        <w:ind w:hanging="480"/>
      </w:pPr>
      <w:r>
        <w:t xml:space="preserve">Media, O’Reilly. “0. Preface - Creating Your MySQL Database: Practical Design Tips and Techniques.” Accessed February 11, 2021. </w:t>
      </w:r>
      <w:hyperlink r:id="rId103">
        <w:r>
          <w:rPr>
            <w:color w:val="0563C1"/>
            <w:u w:val="single"/>
          </w:rPr>
          <w:t>https://learning.oreilly.com/library/view/creating-your-mysql/9781904811305/pr01.html</w:t>
        </w:r>
      </w:hyperlink>
      <w:r>
        <w:t>.</w:t>
      </w:r>
    </w:p>
    <w:p w14:paraId="00000216" w14:textId="77777777" w:rsidR="00EE2640" w:rsidRDefault="008D1DA9">
      <w:pPr>
        <w:ind w:hanging="480"/>
      </w:pPr>
      <w:r>
        <w:t xml:space="preserve">———. “Biography - Discover Digital Libraries.” Accessed February 2, 2021. </w:t>
      </w:r>
      <w:hyperlink r:id="rId104">
        <w:r>
          <w:rPr>
            <w:color w:val="0563C1"/>
            <w:u w:val="single"/>
          </w:rPr>
          <w:t>https://learning.oreilly.com/library/view/discover-digital-libraries/9780124201057/B978012417112100017X/B978012417112100017</w:t>
        </w:r>
        <w:r>
          <w:rPr>
            <w:color w:val="0563C1"/>
            <w:u w:val="single"/>
          </w:rPr>
          <w:t>X.xhtml</w:t>
        </w:r>
      </w:hyperlink>
      <w:r>
        <w:t>.</w:t>
      </w:r>
    </w:p>
    <w:p w14:paraId="00000217" w14:textId="77777777" w:rsidR="00EE2640" w:rsidRDefault="008D1DA9">
      <w:pPr>
        <w:ind w:hanging="480"/>
      </w:pPr>
      <w:r>
        <w:t xml:space="preserve">———. “Hands-On Recommendation Systems with Python.” Accessed January 30, 2021. </w:t>
      </w:r>
      <w:hyperlink r:id="rId105">
        <w:r>
          <w:rPr>
            <w:color w:val="0563C1"/>
            <w:u w:val="single"/>
          </w:rPr>
          <w:t>https://learning.oreilly.com/library/view/hands-on-recommend</w:t>
        </w:r>
        <w:r>
          <w:rPr>
            <w:color w:val="0563C1"/>
            <w:u w:val="single"/>
          </w:rPr>
          <w:t>ation-systems/9781788993753/</w:t>
        </w:r>
      </w:hyperlink>
      <w:r>
        <w:t>.</w:t>
      </w:r>
    </w:p>
    <w:p w14:paraId="00000218" w14:textId="77777777" w:rsidR="00EE2640" w:rsidRDefault="008D1DA9">
      <w:pPr>
        <w:ind w:hanging="480"/>
      </w:pPr>
      <w:r>
        <w:t xml:space="preserve">———. “Preface - Mastering Structured Data on the Semantic Web: From HTML5 Microdata to Linked Open Data.” Accessed March 31, 2021. </w:t>
      </w:r>
      <w:hyperlink r:id="rId106">
        <w:r>
          <w:rPr>
            <w:color w:val="0563C1"/>
            <w:u w:val="single"/>
          </w:rPr>
          <w:t>https://learning.oreilly.com/library/view/mastering-structured-data/9781484210499/9781484210505_FM_1_Title.xhtml</w:t>
        </w:r>
      </w:hyperlink>
      <w:r>
        <w:t>.</w:t>
      </w:r>
    </w:p>
    <w:p w14:paraId="00000219" w14:textId="77777777" w:rsidR="00EE2640" w:rsidRDefault="008D1DA9">
      <w:pPr>
        <w:ind w:hanging="480"/>
      </w:pPr>
      <w:r>
        <w:lastRenderedPageBreak/>
        <w:t>———. “Rules for Table Layout - Creating Your MySQL Database: Practical Design Tips and Techniques.” Acces</w:t>
      </w:r>
      <w:r>
        <w:t xml:space="preserve">sed February 11, 2021. </w:t>
      </w:r>
      <w:hyperlink r:id="rId107">
        <w:r>
          <w:rPr>
            <w:color w:val="0563C1"/>
            <w:u w:val="single"/>
          </w:rPr>
          <w:t>https://learning.oreilly.com/library/view/creating-your-mysql/9781904811305/ch01s05.html</w:t>
        </w:r>
      </w:hyperlink>
      <w:r>
        <w:t>.</w:t>
      </w:r>
    </w:p>
    <w:p w14:paraId="0000021A" w14:textId="77777777" w:rsidR="00EE2640" w:rsidRDefault="008D1DA9">
      <w:pPr>
        <w:ind w:hanging="480"/>
      </w:pPr>
      <w:r>
        <w:t xml:space="preserve">———. “Understanding Digital Libraries, 2nd Edition.” Accessed January 30, 2021. </w:t>
      </w:r>
      <w:hyperlink r:id="rId108">
        <w:r>
          <w:rPr>
            <w:color w:val="0563C1"/>
            <w:u w:val="single"/>
          </w:rPr>
          <w:t>https://learning.oreilly.com/library/view/understanding-digital-libr</w:t>
        </w:r>
        <w:r>
          <w:rPr>
            <w:color w:val="0563C1"/>
            <w:u w:val="single"/>
          </w:rPr>
          <w:t>aries/9781558609242/</w:t>
        </w:r>
      </w:hyperlink>
      <w:r>
        <w:t>.</w:t>
      </w:r>
    </w:p>
    <w:p w14:paraId="0000021B" w14:textId="77777777" w:rsidR="00EE2640" w:rsidRDefault="008D1DA9">
      <w:pPr>
        <w:ind w:hanging="480"/>
      </w:pPr>
      <w:r>
        <w:t xml:space="preserve">Milligan, Melinda J. “Buildings as History: The Place of Collective Memory in the Study of Historic Preservation.” </w:t>
      </w:r>
      <w:r>
        <w:rPr>
          <w:i/>
        </w:rPr>
        <w:t>Symbolic Interaction</w:t>
      </w:r>
      <w:r>
        <w:t xml:space="preserve"> 30, no. 1 (February 2007): 105–23. </w:t>
      </w:r>
      <w:hyperlink r:id="rId109">
        <w:r>
          <w:rPr>
            <w:color w:val="0563C1"/>
            <w:u w:val="single"/>
          </w:rPr>
          <w:t>htt</w:t>
        </w:r>
        <w:r>
          <w:rPr>
            <w:color w:val="0563C1"/>
            <w:u w:val="single"/>
          </w:rPr>
          <w:t>ps://doi.org/10.1525/si.2007.30.1.105</w:t>
        </w:r>
      </w:hyperlink>
      <w:r>
        <w:t>.</w:t>
      </w:r>
    </w:p>
    <w:p w14:paraId="0000021C" w14:textId="77777777" w:rsidR="00EE2640" w:rsidRDefault="008D1DA9">
      <w:pPr>
        <w:ind w:hanging="480"/>
      </w:pPr>
      <w:r>
        <w:t xml:space="preserve">Milne, David, and Ian H. Witten. “An Open-Source Toolkit for Mining Wikipedia.” </w:t>
      </w:r>
      <w:r>
        <w:rPr>
          <w:i/>
        </w:rPr>
        <w:t>Artificial Intelligence</w:t>
      </w:r>
      <w:r>
        <w:t xml:space="preserve">, Artificial Intelligence, Wikipedia and Semi-Structured Resources, 194 (January 1, 2013): 222–39. </w:t>
      </w:r>
      <w:hyperlink r:id="rId110">
        <w:r>
          <w:rPr>
            <w:color w:val="0563C1"/>
            <w:u w:val="single"/>
          </w:rPr>
          <w:t>https://doi.org/10.1016/j.artint.2012.06.007</w:t>
        </w:r>
      </w:hyperlink>
      <w:r>
        <w:t>.</w:t>
      </w:r>
    </w:p>
    <w:p w14:paraId="0000021D" w14:textId="77777777" w:rsidR="00EE2640" w:rsidRDefault="008D1DA9">
      <w:pPr>
        <w:ind w:hanging="480"/>
      </w:pPr>
      <w:r>
        <w:t xml:space="preserve">Mitchell, Kate. </w:t>
      </w:r>
      <w:r>
        <w:rPr>
          <w:i/>
        </w:rPr>
        <w:t>History and Cultural Memory in Neo-Victorian Fiction: Victorian Afterimages</w:t>
      </w:r>
      <w:r>
        <w:t xml:space="preserve">. </w:t>
      </w:r>
      <w:proofErr w:type="spellStart"/>
      <w:r>
        <w:t>Houndmills</w:t>
      </w:r>
      <w:proofErr w:type="spellEnd"/>
      <w:r>
        <w:t>, Basingstoke, Hampshire [England] ; New York: Palgrave Ma</w:t>
      </w:r>
      <w:r>
        <w:t>cmillan, 2010.</w:t>
      </w:r>
    </w:p>
    <w:p w14:paraId="0000021E" w14:textId="77777777" w:rsidR="00EE2640" w:rsidRDefault="008D1DA9">
      <w:pPr>
        <w:ind w:hanging="480"/>
      </w:pPr>
      <w:proofErr w:type="spellStart"/>
      <w:r>
        <w:t>Mody</w:t>
      </w:r>
      <w:proofErr w:type="spellEnd"/>
      <w:r>
        <w:t xml:space="preserve">, Anjali. “India’s Obsession with English Is Depriving Many Children of a Real Education.” Quartz. Accessed April 16, 2021. </w:t>
      </w:r>
      <w:hyperlink r:id="rId111">
        <w:r>
          <w:rPr>
            <w:color w:val="0563C1"/>
            <w:u w:val="single"/>
          </w:rPr>
          <w:t>https://qz.com/india/494396/indias-obsession-for-english-is-depriving-many-children-of-a-real-education/</w:t>
        </w:r>
      </w:hyperlink>
      <w:r>
        <w:t>.</w:t>
      </w:r>
    </w:p>
    <w:p w14:paraId="0000021F" w14:textId="77777777" w:rsidR="00EE2640" w:rsidRDefault="008D1DA9">
      <w:pPr>
        <w:ind w:hanging="480"/>
      </w:pPr>
      <w:proofErr w:type="spellStart"/>
      <w:r>
        <w:t>Monowarul</w:t>
      </w:r>
      <w:proofErr w:type="spellEnd"/>
      <w:r>
        <w:t xml:space="preserve"> Haque. “The Language Movement of India.” The Business Standard, February 21, 2021. </w:t>
      </w:r>
      <w:hyperlink r:id="rId112">
        <w:r>
          <w:rPr>
            <w:color w:val="0563C1"/>
            <w:u w:val="single"/>
          </w:rPr>
          <w:t>http://www.tbsnews.net/bangladesh/amar-ekushey/language-movement-india-205015</w:t>
        </w:r>
      </w:hyperlink>
      <w:r>
        <w:t>.</w:t>
      </w:r>
    </w:p>
    <w:p w14:paraId="00000220" w14:textId="77777777" w:rsidR="00EE2640" w:rsidRDefault="008D1DA9">
      <w:pPr>
        <w:ind w:hanging="480"/>
      </w:pPr>
      <w:r>
        <w:t xml:space="preserve">Moretti, Franco. </w:t>
      </w:r>
      <w:r>
        <w:rPr>
          <w:i/>
        </w:rPr>
        <w:t>Graphs, Maps, Trees: Abstract Models for Literary History</w:t>
      </w:r>
      <w:r>
        <w:t>. Paperback edition. London New York: Verso, 2007.</w:t>
      </w:r>
    </w:p>
    <w:p w14:paraId="00000221" w14:textId="77777777" w:rsidR="00EE2640" w:rsidRDefault="008D1DA9">
      <w:pPr>
        <w:ind w:hanging="480"/>
      </w:pPr>
      <w:r>
        <w:t xml:space="preserve">Mukherjee, Meenakshi. “Mapping an Elusive Terrain: Literature.” </w:t>
      </w:r>
      <w:r>
        <w:rPr>
          <w:i/>
        </w:rPr>
        <w:t>India International Centre Quarterly</w:t>
      </w:r>
      <w:r>
        <w:t xml:space="preserve"> 33, no. 1 (2006): 79–92.</w:t>
      </w:r>
    </w:p>
    <w:p w14:paraId="00000222" w14:textId="77777777" w:rsidR="00EE2640" w:rsidRDefault="008D1DA9">
      <w:pPr>
        <w:ind w:hanging="480"/>
      </w:pPr>
      <w:r>
        <w:t>Mukherjee, Sujit. “Tow</w:t>
      </w:r>
      <w:r>
        <w:t xml:space="preserve">ards a Literary History of India.” </w:t>
      </w:r>
      <w:r>
        <w:rPr>
          <w:i/>
        </w:rPr>
        <w:t>New Literary History</w:t>
      </w:r>
      <w:r>
        <w:t xml:space="preserve"> 8, no. 2 (1977): 225. </w:t>
      </w:r>
      <w:hyperlink r:id="rId113">
        <w:r>
          <w:rPr>
            <w:color w:val="0563C1"/>
            <w:u w:val="single"/>
          </w:rPr>
          <w:t>https://doi.org/10.2307/468519</w:t>
        </w:r>
      </w:hyperlink>
      <w:r>
        <w:t>.</w:t>
      </w:r>
    </w:p>
    <w:p w14:paraId="00000223" w14:textId="77777777" w:rsidR="00EE2640" w:rsidRDefault="008D1DA9">
      <w:pPr>
        <w:ind w:hanging="480"/>
      </w:pPr>
      <w:r>
        <w:t xml:space="preserve">Mukherji, Sujit, and Sujit Mukherjee. “MODERN INDIAN LITERATURE IN ENGLISH TRANSLATION.” </w:t>
      </w:r>
      <w:r>
        <w:rPr>
          <w:i/>
        </w:rPr>
        <w:t xml:space="preserve">Indian </w:t>
      </w:r>
      <w:r>
        <w:rPr>
          <w:i/>
        </w:rPr>
        <w:t>Literature</w:t>
      </w:r>
      <w:r>
        <w:t xml:space="preserve"> 15, no. 3 (1972): 45–51.</w:t>
      </w:r>
    </w:p>
    <w:p w14:paraId="00000224" w14:textId="77777777" w:rsidR="00EE2640" w:rsidRDefault="008D1DA9">
      <w:pPr>
        <w:ind w:hanging="480"/>
      </w:pPr>
      <w:proofErr w:type="spellStart"/>
      <w:r>
        <w:t>Mukoma</w:t>
      </w:r>
      <w:proofErr w:type="spellEnd"/>
      <w:r>
        <w:t xml:space="preserve"> </w:t>
      </w:r>
      <w:proofErr w:type="spellStart"/>
      <w:r>
        <w:t>Wa</w:t>
      </w:r>
      <w:proofErr w:type="spellEnd"/>
      <w:r>
        <w:t xml:space="preserve"> Ngugi: “What Decolonizing the Mind Means Today.” Literary Hub, March 2018. </w:t>
      </w:r>
      <w:hyperlink r:id="rId114">
        <w:r>
          <w:rPr>
            <w:color w:val="0563C1"/>
            <w:u w:val="single"/>
          </w:rPr>
          <w:t>https://lithub.com/mukoma-wa-ngugi-what-d</w:t>
        </w:r>
        <w:r>
          <w:rPr>
            <w:color w:val="0563C1"/>
            <w:u w:val="single"/>
          </w:rPr>
          <w:t>ecolonizing-the-mind-means-today/</w:t>
        </w:r>
      </w:hyperlink>
      <w:r>
        <w:t>.</w:t>
      </w:r>
    </w:p>
    <w:p w14:paraId="00000225" w14:textId="77777777" w:rsidR="00EE2640" w:rsidRDefault="008D1DA9">
      <w:pPr>
        <w:ind w:hanging="480"/>
      </w:pPr>
      <w:r>
        <w:t xml:space="preserve">Murray, Janet H. </w:t>
      </w:r>
      <w:r>
        <w:rPr>
          <w:i/>
        </w:rPr>
        <w:t>Inventing the Medium: Principles of Interaction Design As a Cultural Practice</w:t>
      </w:r>
      <w:r>
        <w:t xml:space="preserve">. Cambridge, UNITED STATES: MIT Press, 2011. </w:t>
      </w:r>
      <w:hyperlink r:id="rId115">
        <w:r>
          <w:rPr>
            <w:color w:val="0563C1"/>
            <w:u w:val="single"/>
          </w:rPr>
          <w:t>http://ebookcentral.proquest.com/lib/luc/detail.action?docID=3339350</w:t>
        </w:r>
      </w:hyperlink>
      <w:r>
        <w:t>.</w:t>
      </w:r>
    </w:p>
    <w:p w14:paraId="00000226" w14:textId="77777777" w:rsidR="00EE2640" w:rsidRDefault="008D1DA9">
      <w:pPr>
        <w:ind w:hanging="480"/>
      </w:pPr>
      <w:r>
        <w:t xml:space="preserve">Naik, M.K. “Indian Pride and Indian Prejudice: Reflections on the Relationship between Regional Indian Literatures and Indian Writing in English.” </w:t>
      </w:r>
      <w:r>
        <w:rPr>
          <w:i/>
        </w:rPr>
        <w:t>Indian Literature</w:t>
      </w:r>
      <w:r>
        <w:t xml:space="preserve"> 47, no. 4 (Augu</w:t>
      </w:r>
      <w:r>
        <w:t>st 2003): 168–80.</w:t>
      </w:r>
    </w:p>
    <w:p w14:paraId="00000227" w14:textId="77777777" w:rsidR="00EE2640" w:rsidRDefault="008D1DA9">
      <w:pPr>
        <w:ind w:hanging="480"/>
      </w:pPr>
      <w:proofErr w:type="spellStart"/>
      <w:r>
        <w:t>Nanjala</w:t>
      </w:r>
      <w:proofErr w:type="spellEnd"/>
      <w:r>
        <w:t xml:space="preserve"> </w:t>
      </w:r>
      <w:proofErr w:type="spellStart"/>
      <w:r>
        <w:t>Nyabola</w:t>
      </w:r>
      <w:proofErr w:type="spellEnd"/>
      <w:r>
        <w:t>. “‘For One Thing, the Postcolonial Literature Syllabus Continues to Remain Parasitic on the Novel—It Is as If Our Histories Could Only Be Held in the Form of the Novel, Usually a Fat Novel, Its Girth Approximately Proporti</w:t>
      </w:r>
      <w:r>
        <w:t xml:space="preserve">onate to the Size of the Country.’ </w:t>
      </w:r>
      <w:r>
        <w:rPr>
          <w:rFonts w:ascii="Apple Color Emoji" w:eastAsia="Apple Color Emoji" w:hAnsi="Apple Color Emoji" w:cs="Apple Color Emoji"/>
        </w:rPr>
        <w:t>🔥🔥🔥</w:t>
      </w:r>
      <w:r>
        <w:t xml:space="preserve">.” Tweet. </w:t>
      </w:r>
      <w:r>
        <w:rPr>
          <w:i/>
        </w:rPr>
        <w:t>@Nanjala1</w:t>
      </w:r>
      <w:r>
        <w:t xml:space="preserve"> (blog), February 27, 2021. </w:t>
      </w:r>
      <w:hyperlink r:id="rId116">
        <w:r>
          <w:rPr>
            <w:color w:val="0563C1"/>
            <w:u w:val="single"/>
          </w:rPr>
          <w:t>https://twitter.com/Nanjala1/status/1365724706997993474</w:t>
        </w:r>
      </w:hyperlink>
      <w:r>
        <w:t>.</w:t>
      </w:r>
    </w:p>
    <w:p w14:paraId="00000228" w14:textId="77777777" w:rsidR="00EE2640" w:rsidRDefault="008D1DA9">
      <w:pPr>
        <w:ind w:hanging="480"/>
      </w:pPr>
      <w:r>
        <w:t xml:space="preserve">Narayanan, Pavithra. </w:t>
      </w:r>
      <w:r>
        <w:rPr>
          <w:i/>
        </w:rPr>
        <w:t>What Are You Re</w:t>
      </w:r>
      <w:r>
        <w:rPr>
          <w:i/>
        </w:rPr>
        <w:t>ading?: The World Market and Indian Literary Production</w:t>
      </w:r>
      <w:r>
        <w:t xml:space="preserve">. London, UNITED KINGDOM: Taylor &amp; Francis Group, 2012. </w:t>
      </w:r>
      <w:hyperlink r:id="rId117">
        <w:r>
          <w:rPr>
            <w:color w:val="0563C1"/>
            <w:u w:val="single"/>
          </w:rPr>
          <w:t>http://ebookcentral.proquest.com/lib/luc/detail.action?do</w:t>
        </w:r>
        <w:r>
          <w:rPr>
            <w:color w:val="0563C1"/>
            <w:u w:val="single"/>
          </w:rPr>
          <w:t>cID=1656783</w:t>
        </w:r>
      </w:hyperlink>
      <w:r>
        <w:t>.</w:t>
      </w:r>
    </w:p>
    <w:p w14:paraId="00000229" w14:textId="77777777" w:rsidR="00EE2640" w:rsidRDefault="008D1DA9">
      <w:pPr>
        <w:ind w:hanging="480"/>
      </w:pPr>
      <w:proofErr w:type="spellStart"/>
      <w:r>
        <w:t>Neiger</w:t>
      </w:r>
      <w:proofErr w:type="spellEnd"/>
      <w:r>
        <w:t xml:space="preserve">, </w:t>
      </w:r>
      <w:proofErr w:type="spellStart"/>
      <w:r>
        <w:t>Motti</w:t>
      </w:r>
      <w:proofErr w:type="spellEnd"/>
      <w:r>
        <w:t xml:space="preserve">. </w:t>
      </w:r>
      <w:r>
        <w:rPr>
          <w:i/>
        </w:rPr>
        <w:t>On Media Memory Collective Memory in a New Media Age</w:t>
      </w:r>
      <w:r>
        <w:t xml:space="preserve">. Basingstoke: Palgrave Macmillan, 2011. </w:t>
      </w:r>
      <w:hyperlink r:id="rId118">
        <w:r>
          <w:rPr>
            <w:color w:val="0563C1"/>
            <w:u w:val="single"/>
          </w:rPr>
          <w:t>http://www.palgraveconnect.com/pc/doifinder/10.105</w:t>
        </w:r>
        <w:r>
          <w:rPr>
            <w:color w:val="0563C1"/>
            <w:u w:val="single"/>
          </w:rPr>
          <w:t>7/9780230307070</w:t>
        </w:r>
      </w:hyperlink>
      <w:r>
        <w:t>.</w:t>
      </w:r>
    </w:p>
    <w:p w14:paraId="0000022A" w14:textId="77777777" w:rsidR="00EE2640" w:rsidRDefault="008D1DA9">
      <w:pPr>
        <w:ind w:hanging="480"/>
      </w:pPr>
      <w:proofErr w:type="spellStart"/>
      <w:r>
        <w:lastRenderedPageBreak/>
        <w:t>Nijhawan</w:t>
      </w:r>
      <w:proofErr w:type="spellEnd"/>
      <w:r>
        <w:t xml:space="preserve">, Shobna. “Hindi, Urdu or Hindustani? Revisiting ‘National Language’ Debates through Radio Broadcasting in Late Colonial India.” </w:t>
      </w:r>
      <w:r>
        <w:rPr>
          <w:i/>
        </w:rPr>
        <w:t>South Asia Research</w:t>
      </w:r>
      <w:r>
        <w:t xml:space="preserve"> 36, no. 1 (February 1, 2016): 80–97. </w:t>
      </w:r>
      <w:hyperlink r:id="rId119">
        <w:r>
          <w:rPr>
            <w:color w:val="0563C1"/>
            <w:u w:val="single"/>
          </w:rPr>
          <w:t>https://doi.org/10.1177/0262728015615486</w:t>
        </w:r>
      </w:hyperlink>
      <w:r>
        <w:t>.</w:t>
      </w:r>
    </w:p>
    <w:p w14:paraId="0000022B" w14:textId="77777777" w:rsidR="00EE2640" w:rsidRDefault="008D1DA9">
      <w:pPr>
        <w:ind w:hanging="480"/>
      </w:pPr>
      <w:r>
        <w:t xml:space="preserve">Noble, Safiya Umoja. </w:t>
      </w:r>
      <w:r>
        <w:rPr>
          <w:i/>
        </w:rPr>
        <w:t>Algorithms of Oppression: How Search Engines Reinforce Racism</w:t>
      </w:r>
      <w:r>
        <w:t>. New York: New York University Press, 2018.</w:t>
      </w:r>
    </w:p>
    <w:p w14:paraId="0000022C" w14:textId="77777777" w:rsidR="00EE2640" w:rsidRDefault="008D1DA9">
      <w:pPr>
        <w:ind w:hanging="480"/>
      </w:pPr>
      <w:r>
        <w:t>“Of Publishing and Metadata « MARS Authority Control.” Accessed April 21</w:t>
      </w:r>
      <w:r>
        <w:t xml:space="preserve">, 2021. </w:t>
      </w:r>
      <w:hyperlink r:id="rId120">
        <w:r>
          <w:rPr>
            <w:color w:val="0563C1"/>
            <w:u w:val="single"/>
          </w:rPr>
          <w:t>https://ac.bslw.com/community/blog/2011/06/of-publishing-and-metadata/</w:t>
        </w:r>
      </w:hyperlink>
      <w:r>
        <w:t>.</w:t>
      </w:r>
    </w:p>
    <w:p w14:paraId="0000022D" w14:textId="77777777" w:rsidR="00EE2640" w:rsidRDefault="008D1DA9">
      <w:pPr>
        <w:ind w:hanging="480"/>
      </w:pPr>
      <w:r>
        <w:t xml:space="preserve">“On Literary Cartography: Narrative as a Spatially Symbolic Act.” Accessed October 8, 2020. </w:t>
      </w:r>
      <w:hyperlink r:id="rId121">
        <w:r>
          <w:rPr>
            <w:color w:val="0563C1"/>
            <w:u w:val="single"/>
          </w:rPr>
          <w:t>https://nanocrit.com/issues/issue1/literary-cartography-</w:t>
        </w:r>
        <w:r>
          <w:rPr>
            <w:color w:val="0563C1"/>
            <w:u w:val="single"/>
          </w:rPr>
          <w:t>narrative-spatially-symbolic-act</w:t>
        </w:r>
      </w:hyperlink>
      <w:r>
        <w:t>.</w:t>
      </w:r>
    </w:p>
    <w:p w14:paraId="0000022E" w14:textId="77777777" w:rsidR="00EE2640" w:rsidRDefault="008D1DA9">
      <w:pPr>
        <w:ind w:hanging="480"/>
      </w:pPr>
      <w:r>
        <w:t xml:space="preserve">CHE. “Opinion | The Problem With the Postcolonial Syllabus,” February 10, 2021. </w:t>
      </w:r>
      <w:hyperlink r:id="rId122">
        <w:r>
          <w:rPr>
            <w:color w:val="0563C1"/>
            <w:u w:val="single"/>
          </w:rPr>
          <w:t>https://www.chronicle.com/article/the-problem-</w:t>
        </w:r>
        <w:r>
          <w:rPr>
            <w:color w:val="0563C1"/>
            <w:u w:val="single"/>
          </w:rPr>
          <w:t>with-the-postcolonial-syllabus</w:t>
        </w:r>
      </w:hyperlink>
      <w:r>
        <w:t>.</w:t>
      </w:r>
    </w:p>
    <w:p w14:paraId="0000022F" w14:textId="77777777" w:rsidR="00EE2640" w:rsidRDefault="008D1DA9">
      <w:pPr>
        <w:ind w:hanging="480"/>
      </w:pPr>
      <w:proofErr w:type="spellStart"/>
      <w:r>
        <w:t>Piatti</w:t>
      </w:r>
      <w:proofErr w:type="spellEnd"/>
      <w:r>
        <w:t xml:space="preserve">, Barbara, Hans Rudolf </w:t>
      </w:r>
      <w:proofErr w:type="spellStart"/>
      <w:r>
        <w:t>Bär</w:t>
      </w:r>
      <w:proofErr w:type="spellEnd"/>
      <w:r>
        <w:t xml:space="preserve">, Anne-Kathrin </w:t>
      </w:r>
      <w:proofErr w:type="spellStart"/>
      <w:r>
        <w:t>Reuschel</w:t>
      </w:r>
      <w:proofErr w:type="spellEnd"/>
      <w:r>
        <w:t xml:space="preserve">, Lorenz </w:t>
      </w:r>
      <w:proofErr w:type="spellStart"/>
      <w:r>
        <w:t>Hurni</w:t>
      </w:r>
      <w:proofErr w:type="spellEnd"/>
      <w:r>
        <w:t xml:space="preserve">, and William Cartwright. “Mapping Literature: Towards a Geography of Fiction.” In </w:t>
      </w:r>
      <w:r>
        <w:rPr>
          <w:i/>
        </w:rPr>
        <w:t>Cartography and Art</w:t>
      </w:r>
      <w:r>
        <w:t>, 1–16. Lecture Notes in Geoinformation and Cartograp</w:t>
      </w:r>
      <w:r>
        <w:t xml:space="preserve">hy. Berlin, Heidelberg: Springer Berlin Heidelberg, 2009. </w:t>
      </w:r>
      <w:hyperlink r:id="rId123">
        <w:r>
          <w:rPr>
            <w:color w:val="0563C1"/>
            <w:u w:val="single"/>
          </w:rPr>
          <w:t>https://doi.org/10.1007/978-3-540-68569-2_15</w:t>
        </w:r>
      </w:hyperlink>
      <w:r>
        <w:t>.</w:t>
      </w:r>
    </w:p>
    <w:p w14:paraId="00000230" w14:textId="77777777" w:rsidR="00EE2640" w:rsidRDefault="008D1DA9">
      <w:pPr>
        <w:ind w:hanging="480"/>
      </w:pPr>
      <w:r>
        <w:t>PILLAI, THAKAZHI SIVASANKARA, K. NARAYANA CHANDRAN, and A.N. MOORTHY RAO. “Indianness in</w:t>
      </w:r>
      <w:r>
        <w:t xml:space="preserve"> Indian Literature.” </w:t>
      </w:r>
      <w:r>
        <w:rPr>
          <w:i/>
        </w:rPr>
        <w:t>Indian Literature</w:t>
      </w:r>
      <w:r>
        <w:t xml:space="preserve"> 29, no. 1 (111) (1986): 65–80.</w:t>
      </w:r>
    </w:p>
    <w:p w14:paraId="00000231" w14:textId="77777777" w:rsidR="00EE2640" w:rsidRDefault="008D1DA9">
      <w:pPr>
        <w:ind w:hanging="480"/>
      </w:pPr>
      <w:r>
        <w:t xml:space="preserve">Pollock, Sheldon. </w:t>
      </w:r>
      <w:r>
        <w:rPr>
          <w:i/>
        </w:rPr>
        <w:t>Literary Cultures in History: Reconstructions from South Asia</w:t>
      </w:r>
      <w:r>
        <w:t xml:space="preserve">. </w:t>
      </w:r>
      <w:proofErr w:type="spellStart"/>
      <w:r>
        <w:t>Berkerley</w:t>
      </w:r>
      <w:proofErr w:type="spellEnd"/>
      <w:r>
        <w:t xml:space="preserve">, UNITED STATES: University of California Press, 2003. </w:t>
      </w:r>
      <w:hyperlink r:id="rId124">
        <w:r>
          <w:rPr>
            <w:color w:val="0563C1"/>
            <w:u w:val="single"/>
          </w:rPr>
          <w:t>http://ebookcentral.proquest.com/lib/luc/detail.action?docID=227307</w:t>
        </w:r>
      </w:hyperlink>
      <w:r>
        <w:t>.</w:t>
      </w:r>
    </w:p>
    <w:p w14:paraId="00000232" w14:textId="77777777" w:rsidR="00EE2640" w:rsidRDefault="008D1DA9">
      <w:pPr>
        <w:ind w:hanging="480"/>
      </w:pPr>
      <w:r>
        <w:t xml:space="preserve">“ProQuest </w:t>
      </w:r>
      <w:proofErr w:type="spellStart"/>
      <w:r>
        <w:t>Ebook</w:t>
      </w:r>
      <w:proofErr w:type="spellEnd"/>
      <w:r>
        <w:t xml:space="preserve"> Central - Detail Page.” Accessed October 17, 2020. </w:t>
      </w:r>
      <w:hyperlink r:id="rId125">
        <w:r>
          <w:rPr>
            <w:color w:val="0563C1"/>
            <w:u w:val="single"/>
          </w:rPr>
          <w:t>https://ebookcentral-proquest-com.flagship.luc.edu/lib/luc/detail.action?docID=472793&amp;pq-origsite=primo</w:t>
        </w:r>
      </w:hyperlink>
      <w:r>
        <w:t>.</w:t>
      </w:r>
    </w:p>
    <w:p w14:paraId="00000233" w14:textId="77777777" w:rsidR="00EE2640" w:rsidRDefault="008D1DA9">
      <w:pPr>
        <w:ind w:hanging="480"/>
      </w:pPr>
      <w:r>
        <w:t xml:space="preserve">“ProQuest </w:t>
      </w:r>
      <w:proofErr w:type="spellStart"/>
      <w:r>
        <w:t>Ebook</w:t>
      </w:r>
      <w:proofErr w:type="spellEnd"/>
      <w:r>
        <w:t xml:space="preserve"> Central - Reader.” Accessed January 19, 2021. </w:t>
      </w:r>
      <w:hyperlink r:id="rId126">
        <w:r>
          <w:rPr>
            <w:color w:val="0563C1"/>
            <w:u w:val="single"/>
          </w:rPr>
          <w:t>https://ebookcentral-proquest-com.flagship.luc.edu/lib/luc/reader.action?docID=227307&amp;query=&amp;ppg=11</w:t>
        </w:r>
      </w:hyperlink>
      <w:r>
        <w:t>.</w:t>
      </w:r>
    </w:p>
    <w:p w14:paraId="00000234" w14:textId="77777777" w:rsidR="00EE2640" w:rsidRDefault="008D1DA9">
      <w:pPr>
        <w:ind w:hanging="480"/>
      </w:pPr>
      <w:r>
        <w:t xml:space="preserve">“ProQuest </w:t>
      </w:r>
      <w:proofErr w:type="spellStart"/>
      <w:r>
        <w:t>Ebook</w:t>
      </w:r>
      <w:proofErr w:type="spellEnd"/>
      <w:r>
        <w:t xml:space="preserve"> Central - Reader.” Accessed January 30, 2021. </w:t>
      </w:r>
      <w:hyperlink r:id="rId127">
        <w:r>
          <w:rPr>
            <w:color w:val="0563C1"/>
            <w:u w:val="single"/>
          </w:rPr>
          <w:t>https://ebookcentral-proquest-com.flagship.luc.edu/lib/luc/reader.action?docID=2067876</w:t>
        </w:r>
      </w:hyperlink>
      <w:r>
        <w:t>.</w:t>
      </w:r>
    </w:p>
    <w:p w14:paraId="00000235" w14:textId="77777777" w:rsidR="00EE2640" w:rsidRDefault="008D1DA9">
      <w:pPr>
        <w:ind w:hanging="480"/>
      </w:pPr>
      <w:r>
        <w:t xml:space="preserve">“ProQuest </w:t>
      </w:r>
      <w:proofErr w:type="spellStart"/>
      <w:r>
        <w:t>Ebook</w:t>
      </w:r>
      <w:proofErr w:type="spellEnd"/>
      <w:r>
        <w:t xml:space="preserve"> Central - Reader.” Accessed January 30, 2021. </w:t>
      </w:r>
      <w:hyperlink r:id="rId128">
        <w:r>
          <w:rPr>
            <w:color w:val="0563C1"/>
            <w:u w:val="single"/>
          </w:rPr>
          <w:t>https://ebookcentral-proquest-com.flagship.luc.edu/lib/luc/reader.action?docID=459503&amp;query=</w:t>
        </w:r>
      </w:hyperlink>
      <w:r>
        <w:t>.</w:t>
      </w:r>
    </w:p>
    <w:p w14:paraId="00000236" w14:textId="77777777" w:rsidR="00EE2640" w:rsidRDefault="008D1DA9">
      <w:pPr>
        <w:ind w:hanging="480"/>
      </w:pPr>
      <w:r>
        <w:t>“@</w:t>
      </w:r>
      <w:proofErr w:type="spellStart"/>
      <w:r>
        <w:t>purplepencilproject</w:t>
      </w:r>
      <w:proofErr w:type="spellEnd"/>
      <w:r>
        <w:t xml:space="preserve"> Instagram Profile • 929 Photos and Videos.</w:t>
      </w:r>
      <w:r>
        <w:t xml:space="preserve">” Accessed April 20, 2021. </w:t>
      </w:r>
      <w:hyperlink r:id="rId129">
        <w:r>
          <w:rPr>
            <w:color w:val="0563C1"/>
            <w:u w:val="single"/>
          </w:rPr>
          <w:t>https://www.instagram.com/purplepencilproject/</w:t>
        </w:r>
      </w:hyperlink>
      <w:r>
        <w:t>.</w:t>
      </w:r>
    </w:p>
    <w:p w14:paraId="00000237" w14:textId="77777777" w:rsidR="00EE2640" w:rsidRDefault="008D1DA9">
      <w:pPr>
        <w:ind w:hanging="480"/>
      </w:pPr>
      <w:r>
        <w:t>“@</w:t>
      </w:r>
      <w:proofErr w:type="spellStart"/>
      <w:r>
        <w:t>purplepencilproject</w:t>
      </w:r>
      <w:proofErr w:type="spellEnd"/>
      <w:r>
        <w:t xml:space="preserve"> Instagram Profile • 929 Photos and Videos.” Accessed April 20, 2021. </w:t>
      </w:r>
      <w:hyperlink r:id="rId130">
        <w:r>
          <w:rPr>
            <w:color w:val="0563C1"/>
            <w:u w:val="single"/>
          </w:rPr>
          <w:t>https://www.instagram.com/purplepencilproject/</w:t>
        </w:r>
      </w:hyperlink>
      <w:r>
        <w:t>.</w:t>
      </w:r>
    </w:p>
    <w:p w14:paraId="00000238" w14:textId="77777777" w:rsidR="00EE2640" w:rsidRDefault="008D1DA9">
      <w:pPr>
        <w:ind w:hanging="480"/>
      </w:pPr>
      <w:r>
        <w:t>The British Library. “Quarterly Lists: Digitally Re</w:t>
      </w:r>
      <w:r>
        <w:t xml:space="preserve">searching Catalogues of Indian Books.” The British Library. Accessed April 21, 2021. </w:t>
      </w:r>
      <w:hyperlink r:id="rId131">
        <w:r>
          <w:rPr>
            <w:color w:val="0563C1"/>
            <w:u w:val="single"/>
          </w:rPr>
          <w:t>https://www.bl.uk/early-indian-pr</w:t>
        </w:r>
        <w:r>
          <w:rPr>
            <w:color w:val="0563C1"/>
            <w:u w:val="single"/>
          </w:rPr>
          <w:t>inted-books/articles/quarterly-lists-digitally-researching-catalogues-of-indian-books</w:t>
        </w:r>
      </w:hyperlink>
      <w:r>
        <w:t>.</w:t>
      </w:r>
    </w:p>
    <w:p w14:paraId="00000239" w14:textId="77777777" w:rsidR="00EE2640" w:rsidRDefault="008D1DA9">
      <w:pPr>
        <w:ind w:hanging="480"/>
      </w:pPr>
      <w:r>
        <w:t xml:space="preserve">Rahman, </w:t>
      </w:r>
      <w:proofErr w:type="spellStart"/>
      <w:r>
        <w:t>Anisur</w:t>
      </w:r>
      <w:proofErr w:type="spellEnd"/>
      <w:r>
        <w:t xml:space="preserve">. “INDIAN LITERATURE(S) IN ENGLISH TRANSLATION: The Discourse of Resistance and Representation.” </w:t>
      </w:r>
      <w:r>
        <w:rPr>
          <w:i/>
        </w:rPr>
        <w:t>Journal of Postcolonial Writing</w:t>
      </w:r>
      <w:r>
        <w:t xml:space="preserve"> 43, no. 2 (August 2007): 1</w:t>
      </w:r>
      <w:r>
        <w:t xml:space="preserve">61–71. </w:t>
      </w:r>
      <w:hyperlink r:id="rId132">
        <w:r>
          <w:rPr>
            <w:color w:val="0563C1"/>
            <w:u w:val="single"/>
          </w:rPr>
          <w:t>https://doi.org/10.1080/17449850701430499</w:t>
        </w:r>
      </w:hyperlink>
      <w:r>
        <w:t>.</w:t>
      </w:r>
    </w:p>
    <w:p w14:paraId="0000023A" w14:textId="77777777" w:rsidR="00EE2640" w:rsidRDefault="008D1DA9">
      <w:pPr>
        <w:ind w:hanging="480"/>
      </w:pPr>
      <w:proofErr w:type="spellStart"/>
      <w:r>
        <w:t>Rajan</w:t>
      </w:r>
      <w:proofErr w:type="spellEnd"/>
      <w:r>
        <w:t xml:space="preserve">, P. K. </w:t>
      </w:r>
      <w:r>
        <w:rPr>
          <w:i/>
        </w:rPr>
        <w:t>The Growth of the Novel in India, 1950-1980</w:t>
      </w:r>
      <w:r>
        <w:t>. Abhinav Publications, 1989.</w:t>
      </w:r>
    </w:p>
    <w:p w14:paraId="0000023B" w14:textId="77777777" w:rsidR="00EE2640" w:rsidRDefault="008D1DA9">
      <w:pPr>
        <w:ind w:hanging="480"/>
      </w:pPr>
      <w:proofErr w:type="spellStart"/>
      <w:r>
        <w:t>Ranciere</w:t>
      </w:r>
      <w:proofErr w:type="spellEnd"/>
      <w:r>
        <w:t xml:space="preserve">, J., and E. </w:t>
      </w:r>
      <w:proofErr w:type="spellStart"/>
      <w:r>
        <w:t>Mechoulan</w:t>
      </w:r>
      <w:proofErr w:type="spellEnd"/>
      <w:r>
        <w:t xml:space="preserve">. “The Politics of Literature.” </w:t>
      </w:r>
      <w:proofErr w:type="spellStart"/>
      <w:r>
        <w:rPr>
          <w:i/>
        </w:rPr>
        <w:t>SubStance</w:t>
      </w:r>
      <w:proofErr w:type="spellEnd"/>
      <w:r>
        <w:t xml:space="preserve"> 33, no. 1 (January 1, 2004): 10–24. </w:t>
      </w:r>
      <w:hyperlink r:id="rId133">
        <w:r>
          <w:rPr>
            <w:color w:val="0563C1"/>
            <w:u w:val="single"/>
          </w:rPr>
          <w:t>https://doi.org/10.1353/sub.2004.0012</w:t>
        </w:r>
      </w:hyperlink>
      <w:r>
        <w:t>.</w:t>
      </w:r>
    </w:p>
    <w:p w14:paraId="0000023C" w14:textId="77777777" w:rsidR="00EE2640" w:rsidRDefault="008D1DA9">
      <w:pPr>
        <w:ind w:hanging="480"/>
      </w:pPr>
      <w:r>
        <w:t xml:space="preserve">“Recommended Formats.” Accessed March 28, 2021. </w:t>
      </w:r>
      <w:hyperlink r:id="rId134">
        <w:r>
          <w:rPr>
            <w:color w:val="0563C1"/>
            <w:u w:val="single"/>
          </w:rPr>
          <w:t>https://www.ukdataservice.ac.uk/manage-data/format/recommended-formats</w:t>
        </w:r>
      </w:hyperlink>
      <w:r>
        <w:t>.</w:t>
      </w:r>
    </w:p>
    <w:p w14:paraId="0000023D" w14:textId="77777777" w:rsidR="00EE2640" w:rsidRDefault="008D1DA9">
      <w:pPr>
        <w:ind w:hanging="480"/>
      </w:pPr>
      <w:r>
        <w:t xml:space="preserve">Reddy, </w:t>
      </w:r>
      <w:proofErr w:type="spellStart"/>
      <w:r>
        <w:t>Sheshalatha</w:t>
      </w:r>
      <w:proofErr w:type="spellEnd"/>
      <w:r>
        <w:t xml:space="preserve">. </w:t>
      </w:r>
      <w:r>
        <w:rPr>
          <w:i/>
        </w:rPr>
        <w:t>Mapping the Nation: An Anthology of Indian Poetry in English, 18701920</w:t>
      </w:r>
      <w:r>
        <w:t>. London</w:t>
      </w:r>
      <w:r>
        <w:t xml:space="preserve">, UNITED KINGDOM: Anthem Press, 2013. </w:t>
      </w:r>
      <w:hyperlink r:id="rId135">
        <w:r>
          <w:rPr>
            <w:color w:val="0563C1"/>
            <w:u w:val="single"/>
          </w:rPr>
          <w:t>http://ebookcentral.proquest.com/lib/luc/detail.action?docID=981586</w:t>
        </w:r>
      </w:hyperlink>
      <w:r>
        <w:t>.</w:t>
      </w:r>
    </w:p>
    <w:p w14:paraId="0000023E" w14:textId="77777777" w:rsidR="00EE2640" w:rsidRDefault="008D1DA9">
      <w:pPr>
        <w:ind w:hanging="480"/>
      </w:pPr>
      <w:proofErr w:type="spellStart"/>
      <w:r>
        <w:lastRenderedPageBreak/>
        <w:t>Reveendran</w:t>
      </w:r>
      <w:proofErr w:type="spellEnd"/>
      <w:r>
        <w:t xml:space="preserve">, P.P. “Genealogies of Indian Literature.” </w:t>
      </w:r>
      <w:r>
        <w:rPr>
          <w:i/>
        </w:rPr>
        <w:t xml:space="preserve">Economic </w:t>
      </w:r>
      <w:r>
        <w:rPr>
          <w:i/>
        </w:rPr>
        <w:t>and Political Weekly</w:t>
      </w:r>
      <w:r>
        <w:t xml:space="preserve"> 41, no. 25 (June 24, 2006): 258–63.</w:t>
      </w:r>
    </w:p>
    <w:p w14:paraId="0000023F" w14:textId="77777777" w:rsidR="00EE2640" w:rsidRDefault="008D1DA9">
      <w:pPr>
        <w:ind w:hanging="480"/>
      </w:pPr>
      <w:proofErr w:type="spellStart"/>
      <w:r>
        <w:t>Robischon</w:t>
      </w:r>
      <w:proofErr w:type="spellEnd"/>
      <w:r>
        <w:t xml:space="preserve">, Noah, Noah </w:t>
      </w:r>
      <w:proofErr w:type="spellStart"/>
      <w:r>
        <w:t>Robischon</w:t>
      </w:r>
      <w:proofErr w:type="spellEnd"/>
      <w:r>
        <w:t xml:space="preserve">, and Noah </w:t>
      </w:r>
      <w:proofErr w:type="spellStart"/>
      <w:r>
        <w:t>Robischon</w:t>
      </w:r>
      <w:proofErr w:type="spellEnd"/>
      <w:r>
        <w:t xml:space="preserve">. “With Amazon Books, Jeff Bezos Is Solving Digital Retail’s Biggest Design Flaw.” Fast Company, February 13, 2017. </w:t>
      </w:r>
      <w:hyperlink r:id="rId136">
        <w:r>
          <w:rPr>
            <w:color w:val="0563C1"/>
            <w:u w:val="single"/>
          </w:rPr>
          <w:t>https://www.fastcompany.com/3067020/with-amazon-books-jeff-bezos-is-solving-digital-retails-biggest-design-flaw</w:t>
        </w:r>
      </w:hyperlink>
      <w:r>
        <w:t>.</w:t>
      </w:r>
    </w:p>
    <w:p w14:paraId="00000240" w14:textId="77777777" w:rsidR="00EE2640" w:rsidRDefault="008D1DA9">
      <w:pPr>
        <w:ind w:hanging="480"/>
      </w:pPr>
      <w:r>
        <w:t xml:space="preserve">Rockwell, Geoffrey, Peter </w:t>
      </w:r>
      <w:proofErr w:type="spellStart"/>
      <w:r>
        <w:t>Organisciak</w:t>
      </w:r>
      <w:proofErr w:type="spellEnd"/>
      <w:r>
        <w:t>, Megan</w:t>
      </w:r>
      <w:r>
        <w:t xml:space="preserve"> Meredith-</w:t>
      </w:r>
      <w:proofErr w:type="spellStart"/>
      <w:r>
        <w:t>Lobay</w:t>
      </w:r>
      <w:proofErr w:type="spellEnd"/>
      <w:r>
        <w:t xml:space="preserve">, Kamal </w:t>
      </w:r>
      <w:proofErr w:type="spellStart"/>
      <w:r>
        <w:t>Ranaweera</w:t>
      </w:r>
      <w:proofErr w:type="spellEnd"/>
      <w:r>
        <w:t xml:space="preserve">, Stan </w:t>
      </w:r>
      <w:proofErr w:type="spellStart"/>
      <w:r>
        <w:t>Ruecker</w:t>
      </w:r>
      <w:proofErr w:type="spellEnd"/>
      <w:r>
        <w:t xml:space="preserve">, and Julianne </w:t>
      </w:r>
      <w:proofErr w:type="spellStart"/>
      <w:r>
        <w:t>Nyhan</w:t>
      </w:r>
      <w:proofErr w:type="spellEnd"/>
      <w:r>
        <w:t xml:space="preserve">. “The Design of an International Social Media Event: A Day in the Life of the Digital Humanities.” </w:t>
      </w:r>
      <w:r>
        <w:rPr>
          <w:i/>
        </w:rPr>
        <w:t>Digital Humanities Quarterly</w:t>
      </w:r>
      <w:r>
        <w:t xml:space="preserve"> 006, no. 2 (October 26, 2012).</w:t>
      </w:r>
    </w:p>
    <w:p w14:paraId="00000241" w14:textId="77777777" w:rsidR="00EE2640" w:rsidRDefault="008D1DA9">
      <w:pPr>
        <w:ind w:hanging="480"/>
      </w:pPr>
      <w:r>
        <w:t xml:space="preserve">Rosendahl Thomsen, Mads. </w:t>
      </w:r>
      <w:r>
        <w:rPr>
          <w:i/>
        </w:rPr>
        <w:t>Mappi</w:t>
      </w:r>
      <w:r>
        <w:rPr>
          <w:i/>
        </w:rPr>
        <w:t>ng World Literature: International Canonization and Transnational Literatures</w:t>
      </w:r>
      <w:r>
        <w:t xml:space="preserve">. London, UNITED KINGDOM: Bloomsbury Publishing Plc, 2008. </w:t>
      </w:r>
      <w:hyperlink r:id="rId137">
        <w:r>
          <w:rPr>
            <w:color w:val="0563C1"/>
            <w:u w:val="single"/>
          </w:rPr>
          <w:t>http://ebookcentral.proquest.com/</w:t>
        </w:r>
        <w:r>
          <w:rPr>
            <w:color w:val="0563C1"/>
            <w:u w:val="single"/>
          </w:rPr>
          <w:t>lib/luc/detail.action?docID=472793</w:t>
        </w:r>
      </w:hyperlink>
      <w:r>
        <w:t>.</w:t>
      </w:r>
    </w:p>
    <w:p w14:paraId="00000242" w14:textId="77777777" w:rsidR="00EE2640" w:rsidRDefault="008D1DA9">
      <w:pPr>
        <w:ind w:hanging="480"/>
      </w:pPr>
      <w:proofErr w:type="spellStart"/>
      <w:r>
        <w:t>Sadana</w:t>
      </w:r>
      <w:proofErr w:type="spellEnd"/>
      <w:r>
        <w:t xml:space="preserve">, Rashmi. “Two Tales of  a City.” In </w:t>
      </w:r>
      <w:r>
        <w:rPr>
          <w:i/>
        </w:rPr>
        <w:t>English Heart, Hindi Heartland: The Political Life of Literature in India</w:t>
      </w:r>
      <w:r>
        <w:t>. University of California Press, 2012.</w:t>
      </w:r>
    </w:p>
    <w:p w14:paraId="00000243" w14:textId="77777777" w:rsidR="00EE2640" w:rsidRDefault="008D1DA9">
      <w:pPr>
        <w:ind w:hanging="480"/>
      </w:pPr>
      <w:r>
        <w:t>Sadler, Shawna. “Building a Digital Library: What to Expect as a</w:t>
      </w:r>
      <w:r>
        <w:t xml:space="preserve"> Technology Project Manager on a Library Construction Project.” </w:t>
      </w:r>
      <w:r>
        <w:rPr>
          <w:i/>
        </w:rPr>
        <w:t>Journal of Library Administration</w:t>
      </w:r>
      <w:r>
        <w:t xml:space="preserve"> 55, no. 3 (April 3, 2015): 221–34. </w:t>
      </w:r>
      <w:hyperlink r:id="rId138">
        <w:r>
          <w:rPr>
            <w:color w:val="0563C1"/>
            <w:u w:val="single"/>
          </w:rPr>
          <w:t>https://doi.org/10.1080/01930826.2015.1034048</w:t>
        </w:r>
      </w:hyperlink>
      <w:r>
        <w:t>.</w:t>
      </w:r>
    </w:p>
    <w:p w14:paraId="00000244" w14:textId="77777777" w:rsidR="00EE2640" w:rsidRDefault="008D1DA9">
      <w:pPr>
        <w:ind w:hanging="480"/>
      </w:pPr>
      <w:r>
        <w:t xml:space="preserve">“Sahitya </w:t>
      </w:r>
      <w:proofErr w:type="spellStart"/>
      <w:r>
        <w:t>Ak</w:t>
      </w:r>
      <w:r>
        <w:t>ademi</w:t>
      </w:r>
      <w:proofErr w:type="spellEnd"/>
      <w:r>
        <w:t xml:space="preserve"> Fellows: Immortals in Indian Literature.” </w:t>
      </w:r>
      <w:r>
        <w:rPr>
          <w:i/>
        </w:rPr>
        <w:t>Indian Literature</w:t>
      </w:r>
      <w:r>
        <w:t xml:space="preserve"> 32, no. 5 (133) (1989). </w:t>
      </w:r>
      <w:hyperlink r:id="rId139">
        <w:r>
          <w:rPr>
            <w:color w:val="0563C1"/>
            <w:u w:val="single"/>
          </w:rPr>
          <w:t>http://www.jstor.org/stable/23337011</w:t>
        </w:r>
      </w:hyperlink>
      <w:r>
        <w:t>.</w:t>
      </w:r>
    </w:p>
    <w:p w14:paraId="00000245" w14:textId="77777777" w:rsidR="00EE2640" w:rsidRDefault="008D1DA9">
      <w:pPr>
        <w:ind w:hanging="480"/>
      </w:pPr>
      <w:proofErr w:type="spellStart"/>
      <w:r>
        <w:t>Schröttner</w:t>
      </w:r>
      <w:proofErr w:type="spellEnd"/>
      <w:r>
        <w:t>, Barbara Theresia. “The Value of Post-Colonial Literature for</w:t>
      </w:r>
      <w:r>
        <w:t xml:space="preserve"> Education Processes: Salman Rushdie’s </w:t>
      </w:r>
      <w:r>
        <w:rPr>
          <w:i/>
        </w:rPr>
        <w:t>Midnight’s Children</w:t>
      </w:r>
      <w:r>
        <w:t xml:space="preserve">.” </w:t>
      </w:r>
      <w:r>
        <w:rPr>
          <w:i/>
        </w:rPr>
        <w:t>European Educational Research Journal</w:t>
      </w:r>
      <w:r>
        <w:t xml:space="preserve"> 8, no. 2 (June 2009): 285–98. </w:t>
      </w:r>
      <w:hyperlink r:id="rId140">
        <w:r>
          <w:rPr>
            <w:color w:val="0563C1"/>
            <w:u w:val="single"/>
          </w:rPr>
          <w:t>https://doi.org/10.2304/eerj.2009.8.2.285</w:t>
        </w:r>
      </w:hyperlink>
      <w:r>
        <w:t>.</w:t>
      </w:r>
    </w:p>
    <w:p w14:paraId="00000246" w14:textId="77777777" w:rsidR="00EE2640" w:rsidRDefault="008D1DA9">
      <w:pPr>
        <w:ind w:hanging="480"/>
      </w:pPr>
      <w:r>
        <w:t>Shaffer, Kris. “Data ve</w:t>
      </w:r>
      <w:r>
        <w:t xml:space="preserve">rsus Democracy: How Big Data Algorithms Shape Opinions and Alter the Course of History,” 2019. </w:t>
      </w:r>
      <w:hyperlink r:id="rId141">
        <w:r>
          <w:rPr>
            <w:color w:val="0563C1"/>
            <w:u w:val="single"/>
          </w:rPr>
          <w:t>https://learning.oreilly.com/library/view/data-versus-democracy/9781484245408/html/Part_1.xhtml</w:t>
        </w:r>
      </w:hyperlink>
      <w:r>
        <w:t>.</w:t>
      </w:r>
    </w:p>
    <w:p w14:paraId="00000247" w14:textId="77777777" w:rsidR="00EE2640" w:rsidRDefault="008D1DA9">
      <w:pPr>
        <w:ind w:hanging="480"/>
      </w:pPr>
      <w:r>
        <w:t xml:space="preserve">Singh, </w:t>
      </w:r>
      <w:proofErr w:type="spellStart"/>
      <w:r>
        <w:t>Amritjit</w:t>
      </w:r>
      <w:proofErr w:type="spellEnd"/>
      <w:r>
        <w:t>. “Indian Literatures And Multi</w:t>
      </w:r>
      <w:r>
        <w:t xml:space="preserve">lingualism.” </w:t>
      </w:r>
      <w:r>
        <w:rPr>
          <w:i/>
        </w:rPr>
        <w:t>Indian Literature</w:t>
      </w:r>
      <w:r>
        <w:t xml:space="preserve"> 25, no. 1 (1982): 141–53.</w:t>
      </w:r>
    </w:p>
    <w:p w14:paraId="00000248" w14:textId="77777777" w:rsidR="00EE2640" w:rsidRDefault="008D1DA9">
      <w:pPr>
        <w:ind w:hanging="480"/>
      </w:pPr>
      <w:r>
        <w:t xml:space="preserve">Singh, Khushwant. “Modern Indian Literature.” </w:t>
      </w:r>
      <w:r>
        <w:rPr>
          <w:i/>
        </w:rPr>
        <w:t>India International Centre Quarterly</w:t>
      </w:r>
      <w:r>
        <w:t xml:space="preserve"> 3, no. 2 (April 1976): 123–42.</w:t>
      </w:r>
    </w:p>
    <w:p w14:paraId="00000249" w14:textId="77777777" w:rsidR="00EE2640" w:rsidRDefault="008D1DA9">
      <w:pPr>
        <w:ind w:hanging="480"/>
      </w:pPr>
      <w:proofErr w:type="spellStart"/>
      <w:r>
        <w:t>Southall</w:t>
      </w:r>
      <w:proofErr w:type="spellEnd"/>
      <w:r>
        <w:t>, Humphrey. “Rebuilding the Great Britain Historical GIS, Part 1: Building an</w:t>
      </w:r>
      <w:r>
        <w:t xml:space="preserve"> Indefinitely Scalable Statistical Database.” </w:t>
      </w:r>
      <w:r>
        <w:rPr>
          <w:i/>
        </w:rPr>
        <w:t>Historical Methods: A Journal of Quantitative and Interdisciplinary History</w:t>
      </w:r>
      <w:r>
        <w:t xml:space="preserve"> 44, no. 3 (July 2011): 149–59. </w:t>
      </w:r>
      <w:hyperlink r:id="rId142">
        <w:r>
          <w:rPr>
            <w:color w:val="0563C1"/>
            <w:u w:val="single"/>
          </w:rPr>
          <w:t>https://doi.org/10.1080/01615440.2011.5</w:t>
        </w:r>
        <w:r>
          <w:rPr>
            <w:color w:val="0563C1"/>
            <w:u w:val="single"/>
          </w:rPr>
          <w:t>89774</w:t>
        </w:r>
      </w:hyperlink>
      <w:r>
        <w:t>.</w:t>
      </w:r>
    </w:p>
    <w:p w14:paraId="0000024A" w14:textId="77777777" w:rsidR="00EE2640" w:rsidRDefault="008D1DA9">
      <w:pPr>
        <w:ind w:hanging="480"/>
      </w:pPr>
      <w:r>
        <w:rPr>
          <w:i/>
        </w:rPr>
        <w:t>Standards and Their Stories :How Quantifying, Classifying, and Formalizing Practices Shape Everyday Life /</w:t>
      </w:r>
      <w:r>
        <w:t xml:space="preserve">. Ithaca :, 2009. </w:t>
      </w:r>
      <w:hyperlink r:id="rId143">
        <w:r>
          <w:rPr>
            <w:color w:val="0563C1"/>
            <w:u w:val="single"/>
          </w:rPr>
          <w:t>http://hdl.handle.net/2027/mdp.39076002876238</w:t>
        </w:r>
      </w:hyperlink>
      <w:r>
        <w:t>.</w:t>
      </w:r>
    </w:p>
    <w:p w14:paraId="0000024B" w14:textId="77777777" w:rsidR="00EE2640" w:rsidRDefault="008D1DA9">
      <w:pPr>
        <w:ind w:hanging="480"/>
      </w:pPr>
      <w:r>
        <w:t>Suleman, Huss</w:t>
      </w:r>
      <w:r>
        <w:t xml:space="preserve">ein, Edward A. Fox, Rohit </w:t>
      </w:r>
      <w:proofErr w:type="spellStart"/>
      <w:r>
        <w:t>Kelapure</w:t>
      </w:r>
      <w:proofErr w:type="spellEnd"/>
      <w:r>
        <w:t xml:space="preserve">, Aaron </w:t>
      </w:r>
      <w:proofErr w:type="spellStart"/>
      <w:r>
        <w:t>Krowne</w:t>
      </w:r>
      <w:proofErr w:type="spellEnd"/>
      <w:r>
        <w:t xml:space="preserve">, and Ming Luo. “Building Digital Libraries from Simple Building Blocks.” </w:t>
      </w:r>
      <w:r>
        <w:rPr>
          <w:i/>
        </w:rPr>
        <w:t>Online Information Review</w:t>
      </w:r>
      <w:r>
        <w:t xml:space="preserve"> 27, no. 5 (October 2003): 301–10. </w:t>
      </w:r>
      <w:hyperlink r:id="rId144">
        <w:r>
          <w:rPr>
            <w:color w:val="0563C1"/>
            <w:u w:val="single"/>
          </w:rPr>
          <w:t>https://doi.o</w:t>
        </w:r>
        <w:r>
          <w:rPr>
            <w:color w:val="0563C1"/>
            <w:u w:val="single"/>
          </w:rPr>
          <w:t>rg/10.1108/14684520310502252</w:t>
        </w:r>
      </w:hyperlink>
      <w:r>
        <w:t>.</w:t>
      </w:r>
    </w:p>
    <w:p w14:paraId="0000024C" w14:textId="77777777" w:rsidR="00EE2640" w:rsidRDefault="008D1DA9">
      <w:pPr>
        <w:ind w:hanging="480"/>
      </w:pPr>
      <w:proofErr w:type="spellStart"/>
      <w:r>
        <w:t>Svensson</w:t>
      </w:r>
      <w:proofErr w:type="spellEnd"/>
      <w:r>
        <w:t xml:space="preserve">, </w:t>
      </w:r>
      <w:proofErr w:type="spellStart"/>
      <w:r>
        <w:t>Patrik</w:t>
      </w:r>
      <w:proofErr w:type="spellEnd"/>
      <w:r>
        <w:t xml:space="preserve">. “Big Digital Humanities: Imagining a Meeting Place for the Humanities and the Digital.” </w:t>
      </w:r>
      <w:r>
        <w:rPr>
          <w:i/>
        </w:rPr>
        <w:t>Digital Humanities</w:t>
      </w:r>
      <w:r>
        <w:t xml:space="preserve">, 2016. </w:t>
      </w:r>
      <w:hyperlink r:id="rId145">
        <w:r>
          <w:rPr>
            <w:color w:val="0563C1"/>
            <w:u w:val="single"/>
          </w:rPr>
          <w:t>https://doi.org/10.3998/dh.136</w:t>
        </w:r>
        <w:r>
          <w:rPr>
            <w:color w:val="0563C1"/>
            <w:u w:val="single"/>
          </w:rPr>
          <w:t>07060.0001.001</w:t>
        </w:r>
      </w:hyperlink>
      <w:r>
        <w:t>.</w:t>
      </w:r>
    </w:p>
    <w:p w14:paraId="0000024D" w14:textId="77777777" w:rsidR="00EE2640" w:rsidRDefault="008D1DA9">
      <w:pPr>
        <w:ind w:hanging="480"/>
      </w:pPr>
      <w:r>
        <w:t xml:space="preserve">“Syllabus for Radical Fictions: Literary Modernisms in South Asia.” Accessed March 13, 2021. </w:t>
      </w:r>
      <w:hyperlink r:id="rId146">
        <w:r>
          <w:rPr>
            <w:color w:val="0563C1"/>
            <w:u w:val="single"/>
          </w:rPr>
          <w:t>https://canvas.uw.edu/courses/1395654/assignments/syllabus</w:t>
        </w:r>
      </w:hyperlink>
      <w:r>
        <w:t>.</w:t>
      </w:r>
    </w:p>
    <w:p w14:paraId="0000024E" w14:textId="77777777" w:rsidR="00EE2640" w:rsidRDefault="008D1DA9">
      <w:pPr>
        <w:ind w:hanging="480"/>
      </w:pPr>
      <w:r>
        <w:t>Taylor, H</w:t>
      </w:r>
      <w:r>
        <w:t xml:space="preserve">ugh A. “The </w:t>
      </w:r>
      <w:proofErr w:type="spellStart"/>
      <w:r>
        <w:t>CollectiveMemory</w:t>
      </w:r>
      <w:proofErr w:type="spellEnd"/>
      <w:r>
        <w:t>: Archives and Libraries A s Heritage,” 1982, 13.</w:t>
      </w:r>
    </w:p>
    <w:p w14:paraId="0000024F" w14:textId="77777777" w:rsidR="00EE2640" w:rsidRDefault="008D1DA9">
      <w:pPr>
        <w:ind w:hanging="480"/>
      </w:pPr>
      <w:r>
        <w:t xml:space="preserve">Taylor, Joanna E, Christopher E Donaldson, Ian N Gregory, and James O Butler. “Mapping Digitally, Mapping Deep: Exploring Digital Literary Geographies.” </w:t>
      </w:r>
      <w:r>
        <w:rPr>
          <w:i/>
        </w:rPr>
        <w:t>Literary Geographies</w:t>
      </w:r>
      <w:r>
        <w:t>, 201</w:t>
      </w:r>
      <w:r>
        <w:t>8, 10.</w:t>
      </w:r>
    </w:p>
    <w:p w14:paraId="00000250" w14:textId="77777777" w:rsidR="00EE2640" w:rsidRDefault="008D1DA9">
      <w:pPr>
        <w:ind w:hanging="480"/>
      </w:pPr>
      <w:proofErr w:type="spellStart"/>
      <w:r>
        <w:lastRenderedPageBreak/>
        <w:t>Teboho</w:t>
      </w:r>
      <w:proofErr w:type="spellEnd"/>
      <w:r>
        <w:t xml:space="preserve"> Ansorge, Josef. “Digital Power in World Politics: Databases, Panopticons and Erwin </w:t>
      </w:r>
      <w:proofErr w:type="spellStart"/>
      <w:r>
        <w:t>Cuntz</w:t>
      </w:r>
      <w:proofErr w:type="spellEnd"/>
      <w:r>
        <w:t xml:space="preserve">.” </w:t>
      </w:r>
      <w:r>
        <w:rPr>
          <w:i/>
        </w:rPr>
        <w:t>Millennium: Journal of International Studies</w:t>
      </w:r>
      <w:r>
        <w:t xml:space="preserve"> 40, no. 1 (September 2011): 65–83. </w:t>
      </w:r>
      <w:hyperlink r:id="rId147">
        <w:r>
          <w:rPr>
            <w:color w:val="0563C1"/>
            <w:u w:val="single"/>
          </w:rPr>
          <w:t>https://doi</w:t>
        </w:r>
        <w:r>
          <w:rPr>
            <w:color w:val="0563C1"/>
            <w:u w:val="single"/>
          </w:rPr>
          <w:t>.org/10.1177/0305829811409178</w:t>
        </w:r>
      </w:hyperlink>
      <w:r>
        <w:t>.</w:t>
      </w:r>
    </w:p>
    <w:p w14:paraId="00000251" w14:textId="77777777" w:rsidR="00EE2640" w:rsidRDefault="008D1DA9">
      <w:pPr>
        <w:ind w:hanging="480"/>
      </w:pPr>
      <w:proofErr w:type="spellStart"/>
      <w:r>
        <w:t>Thakazhi</w:t>
      </w:r>
      <w:proofErr w:type="spellEnd"/>
      <w:r>
        <w:t xml:space="preserve"> </w:t>
      </w:r>
      <w:proofErr w:type="spellStart"/>
      <w:r>
        <w:t>Sivasankara</w:t>
      </w:r>
      <w:proofErr w:type="spellEnd"/>
      <w:r>
        <w:t xml:space="preserve"> Pillai, K. Narayana Chandran, and A. N Moorthy Rao, eds. “Indianness in </w:t>
      </w:r>
      <w:proofErr w:type="spellStart"/>
      <w:r>
        <w:t>Indin</w:t>
      </w:r>
      <w:proofErr w:type="spellEnd"/>
      <w:r>
        <w:t xml:space="preserve"> Literature.” </w:t>
      </w:r>
      <w:r>
        <w:rPr>
          <w:i/>
        </w:rPr>
        <w:t>Indian Literature</w:t>
      </w:r>
      <w:r>
        <w:t xml:space="preserve"> 29, no. 1 (February 1986): 65–80.</w:t>
      </w:r>
    </w:p>
    <w:p w14:paraId="00000252" w14:textId="77777777" w:rsidR="00EE2640" w:rsidRDefault="008D1DA9">
      <w:pPr>
        <w:ind w:hanging="480"/>
      </w:pPr>
      <w:r>
        <w:t>“‘Thank You, Mr. Glad!’ «The Generalist The Generalist.” Acce</w:t>
      </w:r>
      <w:r>
        <w:t xml:space="preserve">ssed April 19, 2021. </w:t>
      </w:r>
      <w:hyperlink r:id="rId148">
        <w:r>
          <w:rPr>
            <w:color w:val="0563C1"/>
            <w:u w:val="single"/>
          </w:rPr>
          <w:t>https://tavaishnav.wordpress.com/2006/04/11/thank-you-mr-glad/</w:t>
        </w:r>
      </w:hyperlink>
      <w:r>
        <w:t>.</w:t>
      </w:r>
    </w:p>
    <w:p w14:paraId="00000253" w14:textId="77777777" w:rsidR="00EE2640" w:rsidRDefault="008D1DA9">
      <w:pPr>
        <w:ind w:hanging="480"/>
      </w:pPr>
      <w:r>
        <w:t>Joel on Software. “The Absolute Minimum Every Software Developer Absolutely, Positively M</w:t>
      </w:r>
      <w:r>
        <w:t xml:space="preserve">ust Know About Unicode and Character Sets (No Excuses!),” October 8, 2003. </w:t>
      </w:r>
      <w:hyperlink r:id="rId149">
        <w:r>
          <w:rPr>
            <w:color w:val="0563C1"/>
            <w:u w:val="single"/>
          </w:rPr>
          <w:t>https://www.joelonsoftware.com/2003/10/08/the-absolute-minimum-every-software-developer-absolutely-positively-must-know-about-unicode-and-character-sets-no-excuses/</w:t>
        </w:r>
      </w:hyperlink>
      <w:r>
        <w:t>.</w:t>
      </w:r>
    </w:p>
    <w:p w14:paraId="00000254" w14:textId="77777777" w:rsidR="00EE2640" w:rsidRDefault="008D1DA9">
      <w:pPr>
        <w:ind w:hanging="480"/>
      </w:pPr>
      <w:r>
        <w:t xml:space="preserve">“The Digital South Asia Library-Bibliographic Resources.” Accessed April 21, 2021. </w:t>
      </w:r>
      <w:hyperlink r:id="rId150">
        <w:r>
          <w:rPr>
            <w:color w:val="0563C1"/>
            <w:u w:val="single"/>
          </w:rPr>
          <w:t>http://dsal.uchicago.edu/bibliographic/nbil/aboutnbil.html</w:t>
        </w:r>
      </w:hyperlink>
      <w:r>
        <w:t>.</w:t>
      </w:r>
    </w:p>
    <w:p w14:paraId="00000255" w14:textId="77777777" w:rsidR="00EE2640" w:rsidRDefault="008D1DA9">
      <w:pPr>
        <w:ind w:hanging="480"/>
      </w:pPr>
      <w:proofErr w:type="spellStart"/>
      <w:r>
        <w:t>Tramullas</w:t>
      </w:r>
      <w:proofErr w:type="spellEnd"/>
      <w:r>
        <w:t>, Jesús, and Piedad Garrido. “Constructing Web Subject Gateways Using Dublin Core, the Resource Description Framework and Topic Maps,” n.d., 7.</w:t>
      </w:r>
    </w:p>
    <w:p w14:paraId="00000256" w14:textId="77777777" w:rsidR="00EE2640" w:rsidRDefault="008D1DA9">
      <w:pPr>
        <w:ind w:hanging="480"/>
      </w:pPr>
      <w:r>
        <w:t>Trivedi, Harish. “THEORIZING THE NATION: Co</w:t>
      </w:r>
      <w:r>
        <w:t xml:space="preserve">nstructions of ‘India’ and ‘Indian Literature.’” </w:t>
      </w:r>
      <w:r>
        <w:rPr>
          <w:i/>
        </w:rPr>
        <w:t>Indian Literature</w:t>
      </w:r>
      <w:r>
        <w:t xml:space="preserve"> 37, no. 2 (April 1994): 31–45.</w:t>
      </w:r>
    </w:p>
    <w:p w14:paraId="00000257" w14:textId="77777777" w:rsidR="00EE2640" w:rsidRDefault="008D1DA9">
      <w:pPr>
        <w:ind w:hanging="480"/>
      </w:pPr>
      <w:r>
        <w:t xml:space="preserve">Turner, Fred. “Where the Counterculture Met the New Economy: The WELL and the Origins of Virtual Community.” </w:t>
      </w:r>
      <w:r>
        <w:rPr>
          <w:i/>
        </w:rPr>
        <w:t>Technology and Culture</w:t>
      </w:r>
      <w:r>
        <w:t xml:space="preserve"> 46, no. 3 (2005): 485–512.</w:t>
      </w:r>
      <w:r>
        <w:t xml:space="preserve"> </w:t>
      </w:r>
      <w:hyperlink r:id="rId151">
        <w:r>
          <w:rPr>
            <w:color w:val="0563C1"/>
            <w:u w:val="single"/>
          </w:rPr>
          <w:t>https://doi.org/10.1353/tech.2005.0154</w:t>
        </w:r>
      </w:hyperlink>
      <w:r>
        <w:t>.</w:t>
      </w:r>
    </w:p>
    <w:p w14:paraId="00000258" w14:textId="77777777" w:rsidR="00EE2640" w:rsidRDefault="008D1DA9">
      <w:pPr>
        <w:ind w:hanging="480"/>
      </w:pPr>
      <w:r>
        <w:t xml:space="preserve">Uma Parameswaran. “Towards an Aesthetic of Opposition: Essays on Literature, Criticism and Cultural Imperialism by Arun Mukherjee.” </w:t>
      </w:r>
      <w:r>
        <w:rPr>
          <w:i/>
        </w:rPr>
        <w:t>World Literature Today</w:t>
      </w:r>
      <w:r>
        <w:t xml:space="preserve"> 63</w:t>
      </w:r>
      <w:r>
        <w:t>, no. 4 (Autumn 1989).</w:t>
      </w:r>
    </w:p>
    <w:p w14:paraId="00000259" w14:textId="77777777" w:rsidR="00EE2640" w:rsidRDefault="008D1DA9">
      <w:pPr>
        <w:ind w:hanging="480"/>
      </w:pPr>
      <w:r>
        <w:t xml:space="preserve">U.R </w:t>
      </w:r>
      <w:proofErr w:type="spellStart"/>
      <w:r>
        <w:t>Ananthamurthy</w:t>
      </w:r>
      <w:proofErr w:type="spellEnd"/>
      <w:r>
        <w:t xml:space="preserve">. “Towards the Concept of a New Nationhood: Languages and Literatures in India.” In </w:t>
      </w:r>
      <w:r>
        <w:rPr>
          <w:i/>
        </w:rPr>
        <w:t>In Her Right Hand She Held a Silver Knife with Small Bells …</w:t>
      </w:r>
      <w:r>
        <w:t xml:space="preserve">, edited by Anna </w:t>
      </w:r>
      <w:proofErr w:type="spellStart"/>
      <w:r>
        <w:t>AUrelia</w:t>
      </w:r>
      <w:proofErr w:type="spellEnd"/>
      <w:r>
        <w:t xml:space="preserve"> Esposito, Heike Oberlin, B.A. </w:t>
      </w:r>
      <w:proofErr w:type="spellStart"/>
      <w:r>
        <w:t>Viveka</w:t>
      </w:r>
      <w:proofErr w:type="spellEnd"/>
      <w:r>
        <w:t xml:space="preserve"> Rai, and K</w:t>
      </w:r>
      <w:r>
        <w:t xml:space="preserve">arin Juliana Steiner. </w:t>
      </w:r>
      <w:proofErr w:type="spellStart"/>
      <w:r>
        <w:t>Harrassowitz</w:t>
      </w:r>
      <w:proofErr w:type="spellEnd"/>
      <w:r>
        <w:t xml:space="preserve"> Verlag., 2015.</w:t>
      </w:r>
    </w:p>
    <w:p w14:paraId="0000025A" w14:textId="77777777" w:rsidR="00EE2640" w:rsidRDefault="008D1DA9">
      <w:pPr>
        <w:ind w:hanging="480"/>
      </w:pPr>
      <w:r>
        <w:t xml:space="preserve">Weidman, John C, and Jyoti Mangat. </w:t>
      </w:r>
      <w:r>
        <w:rPr>
          <w:i/>
        </w:rPr>
        <w:t>Reading Practices, Postcolonial Literature, and Cultural Mediation in the Classroom</w:t>
      </w:r>
      <w:r>
        <w:t>, 2012.</w:t>
      </w:r>
    </w:p>
    <w:p w14:paraId="0000025B" w14:textId="77777777" w:rsidR="00EE2640" w:rsidRDefault="008D1DA9">
      <w:pPr>
        <w:ind w:hanging="480"/>
      </w:pPr>
      <w:r>
        <w:t>West, Emily. “Selling Canada to Canadians: Collective Memory, National Identity,</w:t>
      </w:r>
      <w:r>
        <w:t xml:space="preserve"> and Popular Culture.” </w:t>
      </w:r>
      <w:r>
        <w:rPr>
          <w:i/>
        </w:rPr>
        <w:t>Critical Studies in Media Communication</w:t>
      </w:r>
      <w:r>
        <w:t xml:space="preserve"> 19, no. 2 (June 2002): 212–29. </w:t>
      </w:r>
      <w:hyperlink r:id="rId152">
        <w:r>
          <w:rPr>
            <w:color w:val="0563C1"/>
            <w:u w:val="single"/>
          </w:rPr>
          <w:t>https://doi.org/10.1080/07393180216556</w:t>
        </w:r>
      </w:hyperlink>
      <w:r>
        <w:t>.</w:t>
      </w:r>
    </w:p>
    <w:p w14:paraId="0000025C" w14:textId="77777777" w:rsidR="00EE2640" w:rsidRDefault="008D1DA9">
      <w:pPr>
        <w:ind w:hanging="480"/>
      </w:pPr>
      <w:r>
        <w:t>Whitehead, Harry. “The Programmatic Era: Creative Writing as Cul</w:t>
      </w:r>
      <w:r>
        <w:t xml:space="preserve">tural Imperialism.” </w:t>
      </w:r>
      <w:r>
        <w:rPr>
          <w:i/>
        </w:rPr>
        <w:t>Ariel: A Review of International English Literature</w:t>
      </w:r>
      <w:r>
        <w:t xml:space="preserve"> 47, no. 1–2 (2016): 359–90. </w:t>
      </w:r>
      <w:hyperlink r:id="rId153">
        <w:r>
          <w:rPr>
            <w:color w:val="0563C1"/>
            <w:u w:val="single"/>
          </w:rPr>
          <w:t>https://doi.org/10.1353/ari.2016.0016</w:t>
        </w:r>
      </w:hyperlink>
      <w:r>
        <w:t>.</w:t>
      </w:r>
    </w:p>
    <w:p w14:paraId="0000025D" w14:textId="77777777" w:rsidR="00EE2640" w:rsidRDefault="008D1DA9">
      <w:pPr>
        <w:ind w:hanging="480"/>
      </w:pPr>
      <w:r>
        <w:t>Whitman, Walt, Paul Theroux, Gertrude Stein, Archibald MacLe</w:t>
      </w:r>
      <w:r>
        <w:t xml:space="preserve">ish, John Steinbeck, Robert Hayden, Jack Kerouac, et al. “Introduction - Language of the Land | Exhibitions - Library of Congress.” Web page, 05 1993. </w:t>
      </w:r>
      <w:hyperlink r:id="rId154">
        <w:r>
          <w:rPr>
            <w:color w:val="0563C1"/>
            <w:u w:val="single"/>
          </w:rPr>
          <w:t>https://www.loc.gov/exhi</w:t>
        </w:r>
        <w:r>
          <w:rPr>
            <w:color w:val="0563C1"/>
            <w:u w:val="single"/>
          </w:rPr>
          <w:t>bits/land/landintr.html?loclr=blogtea</w:t>
        </w:r>
      </w:hyperlink>
      <w:r>
        <w:t>.</w:t>
      </w:r>
    </w:p>
    <w:p w14:paraId="0000025E" w14:textId="77777777" w:rsidR="00EE2640" w:rsidRDefault="008D1DA9">
      <w:pPr>
        <w:ind w:hanging="480"/>
      </w:pPr>
      <w:proofErr w:type="spellStart"/>
      <w:r>
        <w:t>Wiget</w:t>
      </w:r>
      <w:proofErr w:type="spellEnd"/>
      <w:r>
        <w:t xml:space="preserve">, Andrew. “Identity, Voice, and Authority: Artist-Audience Relations in Native American Literature.” </w:t>
      </w:r>
      <w:r>
        <w:rPr>
          <w:i/>
        </w:rPr>
        <w:t>World Literature Today</w:t>
      </w:r>
      <w:r>
        <w:t xml:space="preserve"> 66, no. 2 (1992): 258. </w:t>
      </w:r>
      <w:hyperlink r:id="rId155">
        <w:r>
          <w:rPr>
            <w:color w:val="0563C1"/>
            <w:u w:val="single"/>
          </w:rPr>
          <w:t>https://doi.o</w:t>
        </w:r>
        <w:r>
          <w:rPr>
            <w:color w:val="0563C1"/>
            <w:u w:val="single"/>
          </w:rPr>
          <w:t>rg/10.2307/40148129</w:t>
        </w:r>
      </w:hyperlink>
      <w:r>
        <w:t>.</w:t>
      </w:r>
    </w:p>
    <w:p w14:paraId="0000025F" w14:textId="77777777" w:rsidR="00EE2640" w:rsidRDefault="008D1DA9">
      <w:pPr>
        <w:ind w:hanging="480"/>
      </w:pPr>
      <w:r>
        <w:t xml:space="preserve">Witten, Ian H., David Bainbridge, and David M. Nichols. </w:t>
      </w:r>
      <w:r>
        <w:rPr>
          <w:i/>
        </w:rPr>
        <w:t>How to Build a Digital Library</w:t>
      </w:r>
      <w:r>
        <w:t xml:space="preserve">. San Francisco, UNITED STATES: Elsevier Science &amp; Technology, 2009. </w:t>
      </w:r>
      <w:hyperlink r:id="rId156">
        <w:r>
          <w:rPr>
            <w:color w:val="0563C1"/>
            <w:u w:val="single"/>
          </w:rPr>
          <w:t>http://ebookcentral.proquest.com/lib/luc/detail.action?docID=534889</w:t>
        </w:r>
      </w:hyperlink>
      <w:r>
        <w:t>.</w:t>
      </w:r>
    </w:p>
    <w:p w14:paraId="00000260" w14:textId="77777777" w:rsidR="00EE2640" w:rsidRDefault="008D1DA9">
      <w:pPr>
        <w:ind w:hanging="480"/>
      </w:pPr>
      <w:r>
        <w:t xml:space="preserve">Xiao, An. “Mapping San Francisco’s Literary History.” Hyperallergic, November 8, 2013. </w:t>
      </w:r>
      <w:hyperlink r:id="rId157">
        <w:r>
          <w:rPr>
            <w:color w:val="0563C1"/>
            <w:u w:val="single"/>
          </w:rPr>
          <w:t>h</w:t>
        </w:r>
        <w:r>
          <w:rPr>
            <w:color w:val="0563C1"/>
            <w:u w:val="single"/>
          </w:rPr>
          <w:t>ttps://hyperallergic.com/92647/mapping-san-franciscos-literary-history/</w:t>
        </w:r>
      </w:hyperlink>
      <w:r>
        <w:t>.</w:t>
      </w:r>
    </w:p>
    <w:p w14:paraId="00000261" w14:textId="77777777" w:rsidR="00EE2640" w:rsidRDefault="008D1DA9">
      <w:pPr>
        <w:ind w:hanging="480"/>
      </w:pPr>
      <w:r>
        <w:t xml:space="preserve">Yang, </w:t>
      </w:r>
      <w:proofErr w:type="spellStart"/>
      <w:r>
        <w:t>Guobin</w:t>
      </w:r>
      <w:proofErr w:type="spellEnd"/>
      <w:r>
        <w:t>. “Days of Old Are Not Puffs of Smoke: Three Hypotheses on Collective Memories of the Cultural Revolution,” 2020, 30.</w:t>
      </w:r>
    </w:p>
    <w:p w14:paraId="00000262" w14:textId="77777777" w:rsidR="00EE2640" w:rsidRDefault="008D1DA9">
      <w:pPr>
        <w:ind w:hanging="480"/>
      </w:pPr>
      <w:r>
        <w:lastRenderedPageBreak/>
        <w:t xml:space="preserve">Zhang, Ying, Susan </w:t>
      </w:r>
      <w:proofErr w:type="spellStart"/>
      <w:r>
        <w:t>Xue</w:t>
      </w:r>
      <w:proofErr w:type="spellEnd"/>
      <w:r>
        <w:t xml:space="preserve">, and </w:t>
      </w:r>
      <w:proofErr w:type="spellStart"/>
      <w:r>
        <w:t>Zhaohui</w:t>
      </w:r>
      <w:proofErr w:type="spellEnd"/>
      <w:r>
        <w:t xml:space="preserve"> </w:t>
      </w:r>
      <w:proofErr w:type="spellStart"/>
      <w:r>
        <w:t>Xue</w:t>
      </w:r>
      <w:proofErr w:type="spellEnd"/>
      <w:r>
        <w:t>. “From Collec</w:t>
      </w:r>
      <w:r>
        <w:t xml:space="preserve">tion Curation to Knowledge Creation: Exploring New Roles of Academic Librarians in Digital Humanities Research.” </w:t>
      </w:r>
      <w:r>
        <w:rPr>
          <w:i/>
        </w:rPr>
        <w:t>The Journal of Academic Librarianship</w:t>
      </w:r>
      <w:r>
        <w:t xml:space="preserve"> 47, no. 2 (March 1, 2021): 102324. </w:t>
      </w:r>
      <w:hyperlink r:id="rId158">
        <w:r>
          <w:rPr>
            <w:color w:val="0563C1"/>
            <w:u w:val="single"/>
          </w:rPr>
          <w:t>https:</w:t>
        </w:r>
        <w:r>
          <w:rPr>
            <w:color w:val="0563C1"/>
            <w:u w:val="single"/>
          </w:rPr>
          <w:t>//doi.org/10.1016/j.acalib.2021.102324</w:t>
        </w:r>
      </w:hyperlink>
      <w:r>
        <w:t>.</w:t>
      </w:r>
    </w:p>
    <w:p w14:paraId="00000263" w14:textId="77777777" w:rsidR="00EE2640" w:rsidRDefault="008D1DA9">
      <w:pPr>
        <w:ind w:hanging="480"/>
      </w:pPr>
      <w:r>
        <w:t>N.d.</w:t>
      </w:r>
    </w:p>
    <w:p w14:paraId="00000264" w14:textId="77777777" w:rsidR="00EE2640" w:rsidRDefault="008D1DA9">
      <w:pPr>
        <w:ind w:hanging="480"/>
      </w:pPr>
      <w:r>
        <w:t xml:space="preserve">Accessed April 16, 2021. </w:t>
      </w:r>
      <w:hyperlink r:id="rId159">
        <w:r>
          <w:rPr>
            <w:color w:val="0563C1"/>
            <w:u w:val="single"/>
          </w:rPr>
          <w:t>https://www.ling.upenn.edu/~jason2/papers/natlang.htm</w:t>
        </w:r>
      </w:hyperlink>
      <w:r>
        <w:t>.</w:t>
      </w:r>
    </w:p>
    <w:p w14:paraId="00000265" w14:textId="77777777" w:rsidR="00EE2640" w:rsidRDefault="008D1DA9">
      <w:pPr>
        <w:ind w:hanging="480"/>
      </w:pPr>
      <w:r>
        <w:t>N.d.</w:t>
      </w:r>
    </w:p>
    <w:p w14:paraId="00000266" w14:textId="77777777" w:rsidR="00EE2640" w:rsidRDefault="00EE2640"/>
    <w:sectPr w:rsidR="00EE2640">
      <w:pgSz w:w="12240" w:h="15840"/>
      <w:pgMar w:top="1440" w:right="1440" w:bottom="1440" w:left="1440"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12" w:author="Zachary Stella" w:date="2021-04-24T20:37:00Z" w:initials="">
    <w:p w14:paraId="0000028C" w14:textId="77777777" w:rsidR="00EE2640" w:rsidRDefault="008D1DA9">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run-on</w:t>
      </w:r>
    </w:p>
  </w:comment>
  <w:comment w:id="16" w:author="Zachary Stella" w:date="2021-04-24T20:41:00Z" w:initials="">
    <w:p w14:paraId="0000028E" w14:textId="77777777" w:rsidR="00EE2640" w:rsidRDefault="008D1DA9">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Indian languages?</w:t>
      </w:r>
    </w:p>
  </w:comment>
  <w:comment w:id="15" w:author="Zachary Stella" w:date="2021-04-24T20:43:00Z" w:initials="">
    <w:p w14:paraId="0000028B" w14:textId="77777777" w:rsidR="00EE2640" w:rsidRDefault="008D1DA9">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 xml:space="preserve">Nicely put. You can definitely identify this as part of the issue </w:t>
      </w:r>
      <w:r>
        <w:rPr>
          <w:rFonts w:ascii="Arial" w:eastAsia="Arial" w:hAnsi="Arial" w:cs="Arial"/>
          <w:color w:val="000000"/>
          <w:sz w:val="22"/>
          <w:szCs w:val="22"/>
        </w:rPr>
        <w:t>that your project aims to explore.</w:t>
      </w:r>
    </w:p>
  </w:comment>
  <w:comment w:id="17" w:author="Zachary Stella" w:date="2021-04-24T20:46:00Z" w:initials="">
    <w:p w14:paraId="00000288" w14:textId="77777777" w:rsidR="00EE2640" w:rsidRDefault="008D1DA9">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Hey, that's a good thought! No quote necessary.</w:t>
      </w:r>
    </w:p>
  </w:comment>
  <w:comment w:id="18" w:author="Zachary Stella" w:date="2021-04-24T20:59:00Z" w:initials="">
    <w:p w14:paraId="0000028F" w14:textId="77777777" w:rsidR="00EE2640" w:rsidRDefault="008D1DA9">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Shameless self plug hahaha</w:t>
      </w:r>
    </w:p>
  </w:comment>
  <w:comment w:id="19" w:author="Zachary Stella" w:date="2021-04-24T21:02:00Z" w:initials="">
    <w:p w14:paraId="00000289" w14:textId="77777777" w:rsidR="00EE2640" w:rsidRDefault="008D1DA9">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Good transition to talking about present attempts at solving your issue.</w:t>
      </w:r>
    </w:p>
  </w:comment>
  <w:comment w:id="20" w:author="Zachary Stella" w:date="2021-04-24T21:08:00Z" w:initials="">
    <w:p w14:paraId="0000028A" w14:textId="77777777" w:rsidR="00EE2640" w:rsidRDefault="008D1DA9">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Try to tie this back to the power dynamics of search engines implied</w:t>
      </w:r>
    </w:p>
  </w:comment>
  <w:comment w:id="21" w:author="Zachary Stella" w:date="2021-04-24T21:14:00Z" w:initials="">
    <w:p w14:paraId="0000028D" w14:textId="77777777" w:rsidR="00EE2640" w:rsidRDefault="008D1DA9">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I would briefly reiterate how bad information design also influences Indian reader audiences. Or maybe just mention something about these audiences in relation to good information design.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0000028C" w15:done="0"/>
  <w15:commentEx w15:paraId="0000028E" w15:done="0"/>
  <w15:commentEx w15:paraId="0000028B" w15:done="0"/>
  <w15:commentEx w15:paraId="00000288" w15:done="0"/>
  <w15:commentEx w15:paraId="0000028F" w15:done="0"/>
  <w15:commentEx w15:paraId="00000289" w15:done="0"/>
  <w15:commentEx w15:paraId="0000028A" w15:done="0"/>
  <w15:commentEx w15:paraId="0000028D"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0000028C" w16cid:durableId="2430912F"/>
  <w16cid:commentId w16cid:paraId="0000028E" w16cid:durableId="2430912E"/>
  <w16cid:commentId w16cid:paraId="0000028B" w16cid:durableId="2430912D"/>
  <w16cid:commentId w16cid:paraId="00000288" w16cid:durableId="2430912C"/>
  <w16cid:commentId w16cid:paraId="0000028F" w16cid:durableId="2430912B"/>
  <w16cid:commentId w16cid:paraId="00000289" w16cid:durableId="2430912A"/>
  <w16cid:commentId w16cid:paraId="0000028A" w16cid:durableId="24309129"/>
  <w16cid:commentId w16cid:paraId="0000028D" w16cid:durableId="2430912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61C50F8" w14:textId="77777777" w:rsidR="008D1DA9" w:rsidRDefault="008D1DA9">
      <w:r>
        <w:separator/>
      </w:r>
    </w:p>
  </w:endnote>
  <w:endnote w:type="continuationSeparator" w:id="0">
    <w:p w14:paraId="67C01B8B" w14:textId="77777777" w:rsidR="008D1DA9" w:rsidRDefault="008D1DA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Aparajita">
    <w:panose1 w:val="02020603050405020304"/>
    <w:charset w:val="00"/>
    <w:family w:val="roman"/>
    <w:pitch w:val="variable"/>
    <w:sig w:usb0="00008003" w:usb1="00000000" w:usb2="00000000" w:usb3="00000000" w:csb0="00000001"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Shruti">
    <w:panose1 w:val="020B0502040204020203"/>
    <w:charset w:val="00"/>
    <w:family w:val="swiss"/>
    <w:pitch w:val="variable"/>
    <w:sig w:usb0="00040003" w:usb1="00000000" w:usb2="00000000" w:usb3="00000000" w:csb0="00000001" w:csb1="00000000"/>
  </w:font>
  <w:font w:name="Georgia">
    <w:altName w:val="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Apple Color Emoji">
    <w:altName w:val="Apple Color Emoji"/>
    <w:panose1 w:val="00000000000000000000"/>
    <w:charset w:val="00"/>
    <w:family w:val="auto"/>
    <w:pitch w:val="variable"/>
    <w:sig w:usb0="00000003" w:usb1="18000000" w:usb2="14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0FB48A1" w14:textId="77777777" w:rsidR="008D1DA9" w:rsidRDefault="008D1DA9">
      <w:r>
        <w:separator/>
      </w:r>
    </w:p>
  </w:footnote>
  <w:footnote w:type="continuationSeparator" w:id="0">
    <w:p w14:paraId="6FBFAB41" w14:textId="77777777" w:rsidR="008D1DA9" w:rsidRDefault="008D1DA9">
      <w:r>
        <w:continuationSeparator/>
      </w:r>
    </w:p>
  </w:footnote>
  <w:footnote w:id="1">
    <w:p w14:paraId="00000267" w14:textId="77777777" w:rsidR="00EE2640" w:rsidRDefault="008D1DA9">
      <w:pPr>
        <w:pBdr>
          <w:top w:val="nil"/>
          <w:left w:val="nil"/>
          <w:bottom w:val="nil"/>
          <w:right w:val="nil"/>
          <w:between w:val="nil"/>
        </w:pBdr>
        <w:rPr>
          <w:color w:val="000000"/>
          <w:sz w:val="20"/>
          <w:szCs w:val="20"/>
        </w:rPr>
      </w:pPr>
      <w:r>
        <w:rPr>
          <w:rStyle w:val="FootnoteReference"/>
        </w:rPr>
        <w:footnoteRef/>
      </w:r>
      <w:r>
        <w:rPr>
          <w:color w:val="000000"/>
          <w:sz w:val="20"/>
          <w:szCs w:val="20"/>
        </w:rPr>
        <w:t xml:space="preserve"> </w:t>
      </w:r>
      <w:r>
        <w:rPr>
          <w:rFonts w:ascii="Calibri" w:eastAsia="Calibri" w:hAnsi="Calibri" w:cs="Calibri"/>
          <w:color w:val="000000"/>
          <w:sz w:val="20"/>
          <w:szCs w:val="20"/>
          <w:u w:val="single"/>
        </w:rPr>
        <w:t xml:space="preserve">Jane Borges, </w:t>
      </w:r>
      <w:r>
        <w:rPr>
          <w:rFonts w:ascii="Calibri" w:eastAsia="Calibri" w:hAnsi="Calibri" w:cs="Calibri"/>
          <w:i/>
          <w:color w:val="000000"/>
          <w:sz w:val="20"/>
          <w:szCs w:val="20"/>
          <w:u w:val="single"/>
        </w:rPr>
        <w:t xml:space="preserve">Bombay </w:t>
      </w:r>
      <w:proofErr w:type="spellStart"/>
      <w:r>
        <w:rPr>
          <w:rFonts w:ascii="Calibri" w:eastAsia="Calibri" w:hAnsi="Calibri" w:cs="Calibri"/>
          <w:i/>
          <w:color w:val="000000"/>
          <w:sz w:val="20"/>
          <w:szCs w:val="20"/>
          <w:u w:val="single"/>
        </w:rPr>
        <w:t>B</w:t>
      </w:r>
      <w:r>
        <w:rPr>
          <w:rFonts w:ascii="Calibri" w:eastAsia="Calibri" w:hAnsi="Calibri" w:cs="Calibri"/>
          <w:i/>
          <w:color w:val="000000"/>
          <w:sz w:val="20"/>
          <w:szCs w:val="20"/>
          <w:u w:val="single"/>
        </w:rPr>
        <w:t>alchão</w:t>
      </w:r>
      <w:proofErr w:type="spellEnd"/>
      <w:r>
        <w:rPr>
          <w:rFonts w:ascii="Calibri" w:eastAsia="Calibri" w:hAnsi="Calibri" w:cs="Calibri"/>
          <w:color w:val="000000"/>
          <w:sz w:val="20"/>
          <w:szCs w:val="20"/>
          <w:u w:val="single"/>
        </w:rPr>
        <w:t xml:space="preserve"> (Tranquebar, 2019), 147, https://www.amazon.com/Bombay-Balchao-Jane-Borges-ebook/dp/B07Z7PF38P/ref=sr_1_1?dchild=1&amp;keywords=bombay+balchao&amp;qid=1605233293&amp;sr=8-1.</w:t>
      </w:r>
    </w:p>
  </w:footnote>
  <w:footnote w:id="2">
    <w:p w14:paraId="00000268" w14:textId="77777777" w:rsidR="00EE2640" w:rsidRDefault="008D1DA9">
      <w:pPr>
        <w:pBdr>
          <w:top w:val="nil"/>
          <w:left w:val="nil"/>
          <w:bottom w:val="nil"/>
          <w:right w:val="nil"/>
          <w:between w:val="nil"/>
        </w:pBdr>
        <w:rPr>
          <w:color w:val="000000"/>
          <w:sz w:val="20"/>
          <w:szCs w:val="20"/>
        </w:rPr>
      </w:pPr>
      <w:r>
        <w:rPr>
          <w:rStyle w:val="FootnoteReference"/>
        </w:rPr>
        <w:footnoteRef/>
      </w:r>
      <w:r>
        <w:rPr>
          <w:color w:val="000000"/>
          <w:sz w:val="20"/>
          <w:szCs w:val="20"/>
        </w:rPr>
        <w:t xml:space="preserve"> </w:t>
      </w:r>
      <w:r>
        <w:rPr>
          <w:color w:val="000000"/>
          <w:sz w:val="20"/>
          <w:szCs w:val="20"/>
          <w:u w:val="single"/>
        </w:rPr>
        <w:t>Uma Parameswaran, “Towards an Aesthetic of Opposition: Essays on Literature, Criticis</w:t>
      </w:r>
      <w:r>
        <w:rPr>
          <w:color w:val="000000"/>
          <w:sz w:val="20"/>
          <w:szCs w:val="20"/>
          <w:u w:val="single"/>
        </w:rPr>
        <w:t xml:space="preserve">m and Cultural Imperialism by Arun Mukherjee,” </w:t>
      </w:r>
      <w:r>
        <w:rPr>
          <w:i/>
          <w:color w:val="000000"/>
          <w:sz w:val="20"/>
          <w:szCs w:val="20"/>
          <w:u w:val="single"/>
        </w:rPr>
        <w:t>World Literature Today</w:t>
      </w:r>
      <w:r>
        <w:rPr>
          <w:color w:val="000000"/>
          <w:sz w:val="20"/>
          <w:szCs w:val="20"/>
          <w:u w:val="single"/>
        </w:rPr>
        <w:t xml:space="preserve"> 63, no. 4 (Autumn 1989).</w:t>
      </w:r>
    </w:p>
  </w:footnote>
  <w:footnote w:id="3">
    <w:p w14:paraId="00000269" w14:textId="77777777" w:rsidR="00EE2640" w:rsidRDefault="008D1DA9">
      <w:pPr>
        <w:pBdr>
          <w:top w:val="nil"/>
          <w:left w:val="nil"/>
          <w:bottom w:val="nil"/>
          <w:right w:val="nil"/>
          <w:between w:val="nil"/>
        </w:pBdr>
        <w:rPr>
          <w:color w:val="000000"/>
          <w:sz w:val="20"/>
          <w:szCs w:val="20"/>
        </w:rPr>
      </w:pPr>
      <w:r>
        <w:rPr>
          <w:rStyle w:val="FootnoteReference"/>
        </w:rPr>
        <w:footnoteRef/>
      </w:r>
      <w:r>
        <w:rPr>
          <w:color w:val="000000"/>
          <w:sz w:val="20"/>
          <w:szCs w:val="20"/>
        </w:rPr>
        <w:t xml:space="preserve"> </w:t>
      </w:r>
      <w:r>
        <w:rPr>
          <w:rFonts w:ascii="Calibri" w:eastAsia="Calibri" w:hAnsi="Calibri" w:cs="Calibri"/>
          <w:color w:val="000000"/>
          <w:sz w:val="20"/>
          <w:szCs w:val="20"/>
          <w:u w:val="single"/>
        </w:rPr>
        <w:t xml:space="preserve">U.R </w:t>
      </w:r>
      <w:proofErr w:type="spellStart"/>
      <w:r>
        <w:rPr>
          <w:rFonts w:ascii="Calibri" w:eastAsia="Calibri" w:hAnsi="Calibri" w:cs="Calibri"/>
          <w:color w:val="000000"/>
          <w:sz w:val="20"/>
          <w:szCs w:val="20"/>
          <w:u w:val="single"/>
        </w:rPr>
        <w:t>Ananthamurthy</w:t>
      </w:r>
      <w:proofErr w:type="spellEnd"/>
      <w:r>
        <w:rPr>
          <w:rFonts w:ascii="Calibri" w:eastAsia="Calibri" w:hAnsi="Calibri" w:cs="Calibri"/>
          <w:color w:val="000000"/>
          <w:sz w:val="20"/>
          <w:szCs w:val="20"/>
          <w:u w:val="single"/>
        </w:rPr>
        <w:t xml:space="preserve">, “Towards the Concept of a New Nationhood: Languages and Literatures in India,” in </w:t>
      </w:r>
      <w:r>
        <w:rPr>
          <w:rFonts w:ascii="Calibri" w:eastAsia="Calibri" w:hAnsi="Calibri" w:cs="Calibri"/>
          <w:i/>
          <w:color w:val="000000"/>
          <w:sz w:val="20"/>
          <w:szCs w:val="20"/>
          <w:u w:val="single"/>
        </w:rPr>
        <w:t>In Her Right Hand She Held a Silver Knife with Small Bells …</w:t>
      </w:r>
      <w:r>
        <w:rPr>
          <w:rFonts w:ascii="Calibri" w:eastAsia="Calibri" w:hAnsi="Calibri" w:cs="Calibri"/>
          <w:color w:val="000000"/>
          <w:sz w:val="20"/>
          <w:szCs w:val="20"/>
          <w:u w:val="single"/>
        </w:rPr>
        <w:t xml:space="preserve">, ed. Anna </w:t>
      </w:r>
      <w:proofErr w:type="spellStart"/>
      <w:r>
        <w:rPr>
          <w:rFonts w:ascii="Calibri" w:eastAsia="Calibri" w:hAnsi="Calibri" w:cs="Calibri"/>
          <w:color w:val="000000"/>
          <w:sz w:val="20"/>
          <w:szCs w:val="20"/>
          <w:u w:val="single"/>
        </w:rPr>
        <w:t>AUrelia</w:t>
      </w:r>
      <w:proofErr w:type="spellEnd"/>
      <w:r>
        <w:rPr>
          <w:rFonts w:ascii="Calibri" w:eastAsia="Calibri" w:hAnsi="Calibri" w:cs="Calibri"/>
          <w:color w:val="000000"/>
          <w:sz w:val="20"/>
          <w:szCs w:val="20"/>
          <w:u w:val="single"/>
        </w:rPr>
        <w:t xml:space="preserve"> Esposito et al. (</w:t>
      </w:r>
      <w:proofErr w:type="spellStart"/>
      <w:r>
        <w:rPr>
          <w:rFonts w:ascii="Calibri" w:eastAsia="Calibri" w:hAnsi="Calibri" w:cs="Calibri"/>
          <w:color w:val="000000"/>
          <w:sz w:val="20"/>
          <w:szCs w:val="20"/>
          <w:u w:val="single"/>
        </w:rPr>
        <w:t>Harrassowitz</w:t>
      </w:r>
      <w:proofErr w:type="spellEnd"/>
      <w:r>
        <w:rPr>
          <w:rFonts w:ascii="Calibri" w:eastAsia="Calibri" w:hAnsi="Calibri" w:cs="Calibri"/>
          <w:color w:val="000000"/>
          <w:sz w:val="20"/>
          <w:szCs w:val="20"/>
          <w:u w:val="single"/>
        </w:rPr>
        <w:t xml:space="preserve"> Verlag., 2015).</w:t>
      </w:r>
    </w:p>
  </w:footnote>
  <w:footnote w:id="4">
    <w:p w14:paraId="0000026A" w14:textId="77777777" w:rsidR="00EE2640" w:rsidRDefault="008D1DA9">
      <w:pPr>
        <w:pBdr>
          <w:top w:val="nil"/>
          <w:left w:val="nil"/>
          <w:bottom w:val="nil"/>
          <w:right w:val="nil"/>
          <w:between w:val="nil"/>
        </w:pBdr>
        <w:rPr>
          <w:color w:val="000000"/>
          <w:sz w:val="20"/>
          <w:szCs w:val="20"/>
        </w:rPr>
      </w:pPr>
      <w:r>
        <w:rPr>
          <w:rStyle w:val="FootnoteReference"/>
        </w:rPr>
        <w:footnoteRef/>
      </w:r>
      <w:r>
        <w:rPr>
          <w:color w:val="000000"/>
          <w:sz w:val="20"/>
          <w:szCs w:val="20"/>
        </w:rPr>
        <w:t xml:space="preserve"> </w:t>
      </w:r>
      <w:r>
        <w:rPr>
          <w:rFonts w:ascii="Calibri" w:eastAsia="Calibri" w:hAnsi="Calibri" w:cs="Calibri"/>
          <w:color w:val="000000"/>
          <w:sz w:val="20"/>
          <w:szCs w:val="20"/>
          <w:u w:val="single"/>
        </w:rPr>
        <w:t>“The Language Movement of In</w:t>
      </w:r>
      <w:r>
        <w:rPr>
          <w:rFonts w:ascii="Calibri" w:eastAsia="Calibri" w:hAnsi="Calibri" w:cs="Calibri"/>
          <w:color w:val="000000"/>
          <w:sz w:val="20"/>
          <w:szCs w:val="20"/>
          <w:u w:val="single"/>
        </w:rPr>
        <w:t>dia,” The Business Standard, February 21, 2021, http://www.tbsnews.net/bangladesh/amar-ekushey/language-movement-india-205015.</w:t>
      </w:r>
    </w:p>
  </w:footnote>
  <w:footnote w:id="5">
    <w:p w14:paraId="0000026B" w14:textId="77777777" w:rsidR="00EE2640" w:rsidRDefault="008D1DA9">
      <w:pPr>
        <w:pBdr>
          <w:top w:val="nil"/>
          <w:left w:val="nil"/>
          <w:bottom w:val="nil"/>
          <w:right w:val="nil"/>
          <w:between w:val="nil"/>
        </w:pBdr>
        <w:rPr>
          <w:color w:val="000000"/>
          <w:sz w:val="20"/>
          <w:szCs w:val="20"/>
        </w:rPr>
      </w:pPr>
      <w:r>
        <w:rPr>
          <w:rStyle w:val="FootnoteReference"/>
        </w:rPr>
        <w:footnoteRef/>
      </w:r>
      <w:r>
        <w:rPr>
          <w:color w:val="000000"/>
          <w:sz w:val="20"/>
          <w:szCs w:val="20"/>
        </w:rPr>
        <w:t xml:space="preserve"> </w:t>
      </w:r>
      <w:r>
        <w:rPr>
          <w:rFonts w:ascii="Calibri" w:eastAsia="Calibri" w:hAnsi="Calibri" w:cs="Calibri"/>
          <w:color w:val="000000"/>
          <w:sz w:val="20"/>
          <w:szCs w:val="20"/>
          <w:u w:val="single"/>
        </w:rPr>
        <w:t>“About Hindi | Linguistics at Illinois,” accessed April 15, 2021, https://linguistics.illinois.edu/hindi/about-hindi.</w:t>
      </w:r>
    </w:p>
  </w:footnote>
  <w:footnote w:id="6">
    <w:p w14:paraId="0000026C" w14:textId="77777777" w:rsidR="00EE2640" w:rsidRDefault="008D1DA9">
      <w:pPr>
        <w:pBdr>
          <w:top w:val="nil"/>
          <w:left w:val="nil"/>
          <w:bottom w:val="nil"/>
          <w:right w:val="nil"/>
          <w:between w:val="nil"/>
        </w:pBdr>
        <w:rPr>
          <w:color w:val="000000"/>
          <w:sz w:val="20"/>
          <w:szCs w:val="20"/>
        </w:rPr>
      </w:pPr>
      <w:r>
        <w:rPr>
          <w:rStyle w:val="FootnoteReference"/>
        </w:rPr>
        <w:footnoteRef/>
      </w:r>
      <w:r>
        <w:rPr>
          <w:color w:val="000000"/>
          <w:sz w:val="20"/>
          <w:szCs w:val="20"/>
        </w:rPr>
        <w:t xml:space="preserve"> </w:t>
      </w:r>
      <w:r>
        <w:rPr>
          <w:rFonts w:ascii="Calibri" w:eastAsia="Calibri" w:hAnsi="Calibri" w:cs="Calibri"/>
          <w:color w:val="000000"/>
          <w:sz w:val="20"/>
          <w:szCs w:val="20"/>
          <w:u w:val="single"/>
        </w:rPr>
        <w:t>Singh a</w:t>
      </w:r>
      <w:r>
        <w:rPr>
          <w:rFonts w:ascii="Calibri" w:eastAsia="Calibri" w:hAnsi="Calibri" w:cs="Calibri"/>
          <w:color w:val="000000"/>
          <w:sz w:val="20"/>
          <w:szCs w:val="20"/>
          <w:u w:val="single"/>
        </w:rPr>
        <w:t xml:space="preserve">nd </w:t>
      </w:r>
      <w:proofErr w:type="spellStart"/>
      <w:r>
        <w:rPr>
          <w:rFonts w:ascii="Calibri" w:eastAsia="Calibri" w:hAnsi="Calibri" w:cs="Calibri"/>
          <w:color w:val="000000"/>
          <w:sz w:val="20"/>
          <w:szCs w:val="20"/>
          <w:u w:val="single"/>
        </w:rPr>
        <w:t>Iyer</w:t>
      </w:r>
      <w:proofErr w:type="spellEnd"/>
      <w:r>
        <w:rPr>
          <w:rFonts w:ascii="Calibri" w:eastAsia="Calibri" w:hAnsi="Calibri" w:cs="Calibri"/>
          <w:color w:val="000000"/>
          <w:sz w:val="20"/>
          <w:szCs w:val="20"/>
          <w:u w:val="single"/>
        </w:rPr>
        <w:t xml:space="preserve">, “Introduction: Beyond the Anglophone—Comparative South Asian Literatures,” </w:t>
      </w:r>
      <w:r>
        <w:rPr>
          <w:rFonts w:ascii="Calibri" w:eastAsia="Calibri" w:hAnsi="Calibri" w:cs="Calibri"/>
          <w:i/>
          <w:color w:val="000000"/>
          <w:sz w:val="20"/>
          <w:szCs w:val="20"/>
          <w:u w:val="single"/>
        </w:rPr>
        <w:t>Comparative Literature Studies</w:t>
      </w:r>
      <w:r>
        <w:rPr>
          <w:rFonts w:ascii="Calibri" w:eastAsia="Calibri" w:hAnsi="Calibri" w:cs="Calibri"/>
          <w:color w:val="000000"/>
          <w:sz w:val="20"/>
          <w:szCs w:val="20"/>
          <w:u w:val="single"/>
        </w:rPr>
        <w:t xml:space="preserve"> 53, no. 2 (2016): 209, https://doi.org/10.5325/complitstudies.53.2.0209.</w:t>
      </w:r>
    </w:p>
  </w:footnote>
  <w:footnote w:id="7">
    <w:p w14:paraId="0000026D" w14:textId="77777777" w:rsidR="00EE2640" w:rsidRDefault="008D1DA9">
      <w:pPr>
        <w:pBdr>
          <w:top w:val="nil"/>
          <w:left w:val="nil"/>
          <w:bottom w:val="nil"/>
          <w:right w:val="nil"/>
          <w:between w:val="nil"/>
        </w:pBdr>
        <w:rPr>
          <w:color w:val="000000"/>
          <w:sz w:val="20"/>
          <w:szCs w:val="20"/>
        </w:rPr>
      </w:pPr>
      <w:r>
        <w:rPr>
          <w:rStyle w:val="FootnoteReference"/>
        </w:rPr>
        <w:footnoteRef/>
      </w:r>
      <w:r>
        <w:rPr>
          <w:color w:val="000000"/>
          <w:sz w:val="20"/>
          <w:szCs w:val="20"/>
        </w:rPr>
        <w:t xml:space="preserve"> </w:t>
      </w:r>
      <w:r>
        <w:rPr>
          <w:rFonts w:ascii="Calibri" w:eastAsia="Calibri" w:hAnsi="Calibri" w:cs="Calibri"/>
          <w:color w:val="000000"/>
          <w:sz w:val="20"/>
          <w:szCs w:val="20"/>
          <w:u w:val="single"/>
        </w:rPr>
        <w:t xml:space="preserve">U.R </w:t>
      </w:r>
      <w:proofErr w:type="spellStart"/>
      <w:r>
        <w:rPr>
          <w:rFonts w:ascii="Calibri" w:eastAsia="Calibri" w:hAnsi="Calibri" w:cs="Calibri"/>
          <w:color w:val="000000"/>
          <w:sz w:val="20"/>
          <w:szCs w:val="20"/>
          <w:u w:val="single"/>
        </w:rPr>
        <w:t>Ananthamurthy</w:t>
      </w:r>
      <w:proofErr w:type="spellEnd"/>
      <w:r>
        <w:rPr>
          <w:rFonts w:ascii="Calibri" w:eastAsia="Calibri" w:hAnsi="Calibri" w:cs="Calibri"/>
          <w:color w:val="000000"/>
          <w:sz w:val="20"/>
          <w:szCs w:val="20"/>
          <w:u w:val="single"/>
        </w:rPr>
        <w:t>, “Towards the Concept of a New Nationhood: Langu</w:t>
      </w:r>
      <w:r>
        <w:rPr>
          <w:rFonts w:ascii="Calibri" w:eastAsia="Calibri" w:hAnsi="Calibri" w:cs="Calibri"/>
          <w:color w:val="000000"/>
          <w:sz w:val="20"/>
          <w:szCs w:val="20"/>
          <w:u w:val="single"/>
        </w:rPr>
        <w:t xml:space="preserve">ages and Literatures in India,” in </w:t>
      </w:r>
      <w:r>
        <w:rPr>
          <w:rFonts w:ascii="Calibri" w:eastAsia="Calibri" w:hAnsi="Calibri" w:cs="Calibri"/>
          <w:i/>
          <w:color w:val="000000"/>
          <w:sz w:val="20"/>
          <w:szCs w:val="20"/>
          <w:u w:val="single"/>
        </w:rPr>
        <w:t>In Her Right Hand She Held a Silver Knife with Small Bells …</w:t>
      </w:r>
      <w:r>
        <w:rPr>
          <w:rFonts w:ascii="Calibri" w:eastAsia="Calibri" w:hAnsi="Calibri" w:cs="Calibri"/>
          <w:color w:val="000000"/>
          <w:sz w:val="20"/>
          <w:szCs w:val="20"/>
          <w:u w:val="single"/>
        </w:rPr>
        <w:t xml:space="preserve">, ed. Anna </w:t>
      </w:r>
      <w:proofErr w:type="spellStart"/>
      <w:r>
        <w:rPr>
          <w:rFonts w:ascii="Calibri" w:eastAsia="Calibri" w:hAnsi="Calibri" w:cs="Calibri"/>
          <w:color w:val="000000"/>
          <w:sz w:val="20"/>
          <w:szCs w:val="20"/>
          <w:u w:val="single"/>
        </w:rPr>
        <w:t>AUrelia</w:t>
      </w:r>
      <w:proofErr w:type="spellEnd"/>
      <w:r>
        <w:rPr>
          <w:rFonts w:ascii="Calibri" w:eastAsia="Calibri" w:hAnsi="Calibri" w:cs="Calibri"/>
          <w:color w:val="000000"/>
          <w:sz w:val="20"/>
          <w:szCs w:val="20"/>
          <w:u w:val="single"/>
        </w:rPr>
        <w:t xml:space="preserve"> Esposito et al. (</w:t>
      </w:r>
      <w:proofErr w:type="spellStart"/>
      <w:r>
        <w:rPr>
          <w:rFonts w:ascii="Calibri" w:eastAsia="Calibri" w:hAnsi="Calibri" w:cs="Calibri"/>
          <w:color w:val="000000"/>
          <w:sz w:val="20"/>
          <w:szCs w:val="20"/>
          <w:u w:val="single"/>
        </w:rPr>
        <w:t>Harrassowitz</w:t>
      </w:r>
      <w:proofErr w:type="spellEnd"/>
      <w:r>
        <w:rPr>
          <w:rFonts w:ascii="Calibri" w:eastAsia="Calibri" w:hAnsi="Calibri" w:cs="Calibri"/>
          <w:color w:val="000000"/>
          <w:sz w:val="20"/>
          <w:szCs w:val="20"/>
          <w:u w:val="single"/>
        </w:rPr>
        <w:t xml:space="preserve"> Verlag., 2015).</w:t>
      </w:r>
    </w:p>
  </w:footnote>
  <w:footnote w:id="8">
    <w:p w14:paraId="0000026E" w14:textId="77777777" w:rsidR="00EE2640" w:rsidRDefault="008D1DA9">
      <w:pPr>
        <w:pBdr>
          <w:top w:val="nil"/>
          <w:left w:val="nil"/>
          <w:bottom w:val="nil"/>
          <w:right w:val="nil"/>
          <w:between w:val="nil"/>
        </w:pBdr>
        <w:rPr>
          <w:color w:val="000000"/>
          <w:sz w:val="20"/>
          <w:szCs w:val="20"/>
        </w:rPr>
      </w:pPr>
      <w:r>
        <w:rPr>
          <w:rStyle w:val="FootnoteReference"/>
        </w:rPr>
        <w:footnoteRef/>
      </w:r>
      <w:r>
        <w:rPr>
          <w:color w:val="000000"/>
          <w:sz w:val="20"/>
          <w:szCs w:val="20"/>
        </w:rPr>
        <w:t xml:space="preserve"> </w:t>
      </w:r>
      <w:proofErr w:type="spellStart"/>
      <w:r>
        <w:rPr>
          <w:rFonts w:ascii="Calibri" w:eastAsia="Calibri" w:hAnsi="Calibri" w:cs="Calibri"/>
          <w:color w:val="000000"/>
          <w:sz w:val="20"/>
          <w:szCs w:val="20"/>
          <w:u w:val="single"/>
        </w:rPr>
        <w:t>Amritjit</w:t>
      </w:r>
      <w:proofErr w:type="spellEnd"/>
      <w:r>
        <w:rPr>
          <w:rFonts w:ascii="Calibri" w:eastAsia="Calibri" w:hAnsi="Calibri" w:cs="Calibri"/>
          <w:color w:val="000000"/>
          <w:sz w:val="20"/>
          <w:szCs w:val="20"/>
          <w:u w:val="single"/>
        </w:rPr>
        <w:t xml:space="preserve"> Singh and Nalini </w:t>
      </w:r>
      <w:proofErr w:type="spellStart"/>
      <w:r>
        <w:rPr>
          <w:rFonts w:ascii="Calibri" w:eastAsia="Calibri" w:hAnsi="Calibri" w:cs="Calibri"/>
          <w:color w:val="000000"/>
          <w:sz w:val="20"/>
          <w:szCs w:val="20"/>
          <w:u w:val="single"/>
        </w:rPr>
        <w:t>Iyer</w:t>
      </w:r>
      <w:proofErr w:type="spellEnd"/>
      <w:r>
        <w:rPr>
          <w:rFonts w:ascii="Calibri" w:eastAsia="Calibri" w:hAnsi="Calibri" w:cs="Calibri"/>
          <w:color w:val="000000"/>
          <w:sz w:val="20"/>
          <w:szCs w:val="20"/>
          <w:u w:val="single"/>
        </w:rPr>
        <w:t>, “Introduction: Beyond the Anglophone—Comparative South Asian L</w:t>
      </w:r>
      <w:r>
        <w:rPr>
          <w:rFonts w:ascii="Calibri" w:eastAsia="Calibri" w:hAnsi="Calibri" w:cs="Calibri"/>
          <w:color w:val="000000"/>
          <w:sz w:val="20"/>
          <w:szCs w:val="20"/>
          <w:u w:val="single"/>
        </w:rPr>
        <w:t xml:space="preserve">iteratures,” </w:t>
      </w:r>
      <w:r>
        <w:rPr>
          <w:rFonts w:ascii="Calibri" w:eastAsia="Calibri" w:hAnsi="Calibri" w:cs="Calibri"/>
          <w:i/>
          <w:color w:val="000000"/>
          <w:sz w:val="20"/>
          <w:szCs w:val="20"/>
          <w:u w:val="single"/>
        </w:rPr>
        <w:t>Comparative Literature Studies</w:t>
      </w:r>
      <w:r>
        <w:rPr>
          <w:rFonts w:ascii="Calibri" w:eastAsia="Calibri" w:hAnsi="Calibri" w:cs="Calibri"/>
          <w:color w:val="000000"/>
          <w:sz w:val="20"/>
          <w:szCs w:val="20"/>
          <w:u w:val="single"/>
        </w:rPr>
        <w:t xml:space="preserve"> 53, no. 2 (2016): 209, https://doi.org/10.5325/complitstudies.53.2.0209.</w:t>
      </w:r>
    </w:p>
  </w:footnote>
  <w:footnote w:id="9">
    <w:p w14:paraId="0000026F" w14:textId="77777777" w:rsidR="00EE2640" w:rsidRDefault="008D1DA9">
      <w:pPr>
        <w:pBdr>
          <w:top w:val="nil"/>
          <w:left w:val="nil"/>
          <w:bottom w:val="nil"/>
          <w:right w:val="nil"/>
          <w:between w:val="nil"/>
        </w:pBdr>
        <w:rPr>
          <w:color w:val="000000"/>
          <w:sz w:val="20"/>
          <w:szCs w:val="20"/>
        </w:rPr>
      </w:pPr>
      <w:r>
        <w:rPr>
          <w:rStyle w:val="FootnoteReference"/>
        </w:rPr>
        <w:footnoteRef/>
      </w:r>
      <w:r>
        <w:rPr>
          <w:color w:val="000000"/>
          <w:sz w:val="20"/>
          <w:szCs w:val="20"/>
        </w:rPr>
        <w:t xml:space="preserve"> </w:t>
      </w:r>
      <w:r>
        <w:rPr>
          <w:rFonts w:ascii="Calibri" w:eastAsia="Calibri" w:hAnsi="Calibri" w:cs="Calibri"/>
          <w:color w:val="000000"/>
          <w:sz w:val="20"/>
          <w:szCs w:val="20"/>
          <w:u w:val="single"/>
        </w:rPr>
        <w:t>Suman Gupta, “Indian ‘Commercial Fiction’ in English, the Publishing Industry and Youth Culture,” 2020, 9.</w:t>
      </w:r>
    </w:p>
  </w:footnote>
  <w:footnote w:id="10">
    <w:p w14:paraId="00000270" w14:textId="77777777" w:rsidR="00EE2640" w:rsidRDefault="008D1DA9">
      <w:pPr>
        <w:pBdr>
          <w:top w:val="nil"/>
          <w:left w:val="nil"/>
          <w:bottom w:val="nil"/>
          <w:right w:val="nil"/>
          <w:between w:val="nil"/>
        </w:pBdr>
        <w:rPr>
          <w:color w:val="000000"/>
          <w:sz w:val="20"/>
          <w:szCs w:val="20"/>
        </w:rPr>
      </w:pPr>
      <w:r>
        <w:rPr>
          <w:rStyle w:val="FootnoteReference"/>
        </w:rPr>
        <w:footnoteRef/>
      </w:r>
      <w:r>
        <w:rPr>
          <w:color w:val="000000"/>
          <w:sz w:val="20"/>
          <w:szCs w:val="20"/>
        </w:rPr>
        <w:t xml:space="preserve"> </w:t>
      </w:r>
      <w:r>
        <w:rPr>
          <w:color w:val="000000"/>
          <w:sz w:val="20"/>
          <w:szCs w:val="20"/>
          <w:u w:val="single"/>
        </w:rPr>
        <w:t>Zachary Stella, “Feedback on</w:t>
      </w:r>
      <w:r>
        <w:rPr>
          <w:color w:val="000000"/>
          <w:sz w:val="20"/>
          <w:szCs w:val="20"/>
          <w:u w:val="single"/>
        </w:rPr>
        <w:t xml:space="preserve"> Capstone Paper,” April 23, 2021.</w:t>
      </w:r>
    </w:p>
  </w:footnote>
  <w:footnote w:id="11">
    <w:p w14:paraId="00000271" w14:textId="77777777" w:rsidR="00EE2640" w:rsidRDefault="008D1DA9">
      <w:pPr>
        <w:pBdr>
          <w:top w:val="nil"/>
          <w:left w:val="nil"/>
          <w:bottom w:val="nil"/>
          <w:right w:val="nil"/>
          <w:between w:val="nil"/>
        </w:pBdr>
        <w:rPr>
          <w:color w:val="000000"/>
          <w:sz w:val="20"/>
          <w:szCs w:val="20"/>
        </w:rPr>
      </w:pPr>
      <w:r>
        <w:rPr>
          <w:rStyle w:val="FootnoteReference"/>
        </w:rPr>
        <w:footnoteRef/>
      </w:r>
      <w:r>
        <w:rPr>
          <w:color w:val="000000"/>
          <w:sz w:val="20"/>
          <w:szCs w:val="20"/>
        </w:rPr>
        <w:t xml:space="preserve"> </w:t>
      </w:r>
      <w:r>
        <w:rPr>
          <w:rFonts w:ascii="Calibri" w:eastAsia="Calibri" w:hAnsi="Calibri" w:cs="Calibri"/>
          <w:color w:val="000000"/>
          <w:sz w:val="20"/>
          <w:szCs w:val="20"/>
          <w:u w:val="single"/>
        </w:rPr>
        <w:t>“Indian Literature Books | Goodreads,” accessed April 17, 2021, https://www.goodreads.com/shelf/show/indian-literature.</w:t>
      </w:r>
    </w:p>
  </w:footnote>
  <w:footnote w:id="12">
    <w:p w14:paraId="00000272" w14:textId="77777777" w:rsidR="00EE2640" w:rsidRDefault="008D1DA9">
      <w:pPr>
        <w:pBdr>
          <w:top w:val="nil"/>
          <w:left w:val="nil"/>
          <w:bottom w:val="nil"/>
          <w:right w:val="nil"/>
          <w:between w:val="nil"/>
        </w:pBdr>
        <w:rPr>
          <w:color w:val="000000"/>
          <w:sz w:val="20"/>
          <w:szCs w:val="20"/>
        </w:rPr>
      </w:pPr>
      <w:r>
        <w:rPr>
          <w:rStyle w:val="FootnoteReference"/>
        </w:rPr>
        <w:footnoteRef/>
      </w:r>
      <w:r>
        <w:rPr>
          <w:color w:val="000000"/>
          <w:sz w:val="20"/>
          <w:szCs w:val="20"/>
        </w:rPr>
        <w:t xml:space="preserve"> </w:t>
      </w:r>
      <w:r>
        <w:rPr>
          <w:rFonts w:ascii="Calibri" w:eastAsia="Calibri" w:hAnsi="Calibri" w:cs="Calibri"/>
          <w:color w:val="000000"/>
          <w:sz w:val="20"/>
          <w:szCs w:val="20"/>
          <w:u w:val="single"/>
        </w:rPr>
        <w:t xml:space="preserve">“Jaywant Dalvi,” in </w:t>
      </w:r>
      <w:r>
        <w:rPr>
          <w:rFonts w:ascii="Calibri" w:eastAsia="Calibri" w:hAnsi="Calibri" w:cs="Calibri"/>
          <w:i/>
          <w:color w:val="000000"/>
          <w:sz w:val="20"/>
          <w:szCs w:val="20"/>
          <w:u w:val="single"/>
        </w:rPr>
        <w:t>Wikipedia</w:t>
      </w:r>
      <w:r>
        <w:rPr>
          <w:rFonts w:ascii="Calibri" w:eastAsia="Calibri" w:hAnsi="Calibri" w:cs="Calibri"/>
          <w:color w:val="000000"/>
          <w:sz w:val="20"/>
          <w:szCs w:val="20"/>
          <w:u w:val="single"/>
        </w:rPr>
        <w:t>, April 6, 2021, https://en.wikipedia.org/w/index.php?title=Jaywant_Dalvi&amp;oldid=1016372993.</w:t>
      </w:r>
    </w:p>
  </w:footnote>
  <w:footnote w:id="13">
    <w:p w14:paraId="00000273" w14:textId="77777777" w:rsidR="00EE2640" w:rsidRDefault="008D1DA9">
      <w:pPr>
        <w:pBdr>
          <w:top w:val="nil"/>
          <w:left w:val="nil"/>
          <w:bottom w:val="nil"/>
          <w:right w:val="nil"/>
          <w:between w:val="nil"/>
        </w:pBdr>
        <w:rPr>
          <w:color w:val="000000"/>
          <w:sz w:val="20"/>
          <w:szCs w:val="20"/>
        </w:rPr>
      </w:pPr>
      <w:r>
        <w:rPr>
          <w:rStyle w:val="FootnoteReference"/>
        </w:rPr>
        <w:footnoteRef/>
      </w:r>
      <w:r>
        <w:rPr>
          <w:color w:val="000000"/>
          <w:sz w:val="20"/>
          <w:szCs w:val="20"/>
        </w:rPr>
        <w:t xml:space="preserve"> </w:t>
      </w:r>
      <w:r>
        <w:rPr>
          <w:rFonts w:ascii="Calibri" w:eastAsia="Calibri" w:hAnsi="Calibri" w:cs="Calibri"/>
          <w:color w:val="000000"/>
          <w:sz w:val="20"/>
          <w:szCs w:val="20"/>
          <w:u w:val="single"/>
        </w:rPr>
        <w:t>Suman Gupta</w:t>
      </w:r>
      <w:r>
        <w:rPr>
          <w:rFonts w:ascii="Calibri" w:eastAsia="Calibri" w:hAnsi="Calibri" w:cs="Calibri"/>
          <w:color w:val="000000"/>
          <w:sz w:val="20"/>
          <w:szCs w:val="20"/>
          <w:u w:val="single"/>
        </w:rPr>
        <w:t>, “Indian ‘Commercial Fiction’ in English, the Publishing Industry and Youth Culture,” 2020, 9.</w:t>
      </w:r>
    </w:p>
  </w:footnote>
  <w:footnote w:id="14">
    <w:p w14:paraId="00000274" w14:textId="77777777" w:rsidR="00EE2640" w:rsidRDefault="008D1DA9">
      <w:pPr>
        <w:pBdr>
          <w:top w:val="nil"/>
          <w:left w:val="nil"/>
          <w:bottom w:val="nil"/>
          <w:right w:val="nil"/>
          <w:between w:val="nil"/>
        </w:pBdr>
        <w:rPr>
          <w:color w:val="000000"/>
          <w:sz w:val="20"/>
          <w:szCs w:val="20"/>
        </w:rPr>
      </w:pPr>
      <w:r>
        <w:rPr>
          <w:rStyle w:val="FootnoteReference"/>
        </w:rPr>
        <w:footnoteRef/>
      </w:r>
      <w:r>
        <w:rPr>
          <w:color w:val="000000"/>
          <w:sz w:val="20"/>
          <w:szCs w:val="20"/>
        </w:rPr>
        <w:t xml:space="preserve"> </w:t>
      </w:r>
      <w:r>
        <w:rPr>
          <w:rFonts w:ascii="Calibri" w:eastAsia="Calibri" w:hAnsi="Calibri" w:cs="Calibri"/>
          <w:color w:val="000000"/>
          <w:sz w:val="20"/>
          <w:szCs w:val="20"/>
          <w:u w:val="single"/>
        </w:rPr>
        <w:t xml:space="preserve">Antje </w:t>
      </w:r>
      <w:proofErr w:type="spellStart"/>
      <w:r>
        <w:rPr>
          <w:rFonts w:ascii="Calibri" w:eastAsia="Calibri" w:hAnsi="Calibri" w:cs="Calibri"/>
          <w:color w:val="000000"/>
          <w:sz w:val="20"/>
          <w:szCs w:val="20"/>
          <w:u w:val="single"/>
        </w:rPr>
        <w:t>Kley</w:t>
      </w:r>
      <w:proofErr w:type="spellEnd"/>
      <w:r>
        <w:rPr>
          <w:rFonts w:ascii="Calibri" w:eastAsia="Calibri" w:hAnsi="Calibri" w:cs="Calibri"/>
          <w:color w:val="000000"/>
          <w:sz w:val="20"/>
          <w:szCs w:val="20"/>
          <w:u w:val="single"/>
        </w:rPr>
        <w:t xml:space="preserve"> and Kai </w:t>
      </w:r>
      <w:proofErr w:type="spellStart"/>
      <w:r>
        <w:rPr>
          <w:rFonts w:ascii="Calibri" w:eastAsia="Calibri" w:hAnsi="Calibri" w:cs="Calibri"/>
          <w:color w:val="000000"/>
          <w:sz w:val="20"/>
          <w:szCs w:val="20"/>
          <w:u w:val="single"/>
        </w:rPr>
        <w:t>Merten</w:t>
      </w:r>
      <w:proofErr w:type="spellEnd"/>
      <w:r>
        <w:rPr>
          <w:rFonts w:ascii="Calibri" w:eastAsia="Calibri" w:hAnsi="Calibri" w:cs="Calibri"/>
          <w:color w:val="000000"/>
          <w:sz w:val="20"/>
          <w:szCs w:val="20"/>
          <w:u w:val="single"/>
        </w:rPr>
        <w:t xml:space="preserve">, eds., </w:t>
      </w:r>
      <w:r>
        <w:rPr>
          <w:rFonts w:ascii="Calibri" w:eastAsia="Calibri" w:hAnsi="Calibri" w:cs="Calibri"/>
          <w:i/>
          <w:color w:val="000000"/>
          <w:sz w:val="20"/>
          <w:szCs w:val="20"/>
          <w:u w:val="single"/>
        </w:rPr>
        <w:t>What Literature Knows: Forays into Literary Knowledge Production</w:t>
      </w:r>
      <w:r>
        <w:rPr>
          <w:rFonts w:ascii="Calibri" w:eastAsia="Calibri" w:hAnsi="Calibri" w:cs="Calibri"/>
          <w:color w:val="000000"/>
          <w:sz w:val="20"/>
          <w:szCs w:val="20"/>
          <w:u w:val="single"/>
        </w:rPr>
        <w:t>, Contributions to English and American Literary Studies, vol</w:t>
      </w:r>
      <w:r>
        <w:rPr>
          <w:rFonts w:ascii="Calibri" w:eastAsia="Calibri" w:hAnsi="Calibri" w:cs="Calibri"/>
          <w:color w:val="000000"/>
          <w:sz w:val="20"/>
          <w:szCs w:val="20"/>
          <w:u w:val="single"/>
        </w:rPr>
        <w:t>. 2 (Berlin ; New York: Peter Lang, 2018).</w:t>
      </w:r>
    </w:p>
  </w:footnote>
  <w:footnote w:id="15">
    <w:p w14:paraId="00000275" w14:textId="77777777" w:rsidR="00EE2640" w:rsidRDefault="008D1DA9">
      <w:pPr>
        <w:pBdr>
          <w:top w:val="nil"/>
          <w:left w:val="nil"/>
          <w:bottom w:val="nil"/>
          <w:right w:val="nil"/>
          <w:between w:val="nil"/>
        </w:pBdr>
        <w:rPr>
          <w:color w:val="000000"/>
          <w:sz w:val="20"/>
          <w:szCs w:val="20"/>
        </w:rPr>
      </w:pPr>
      <w:r>
        <w:rPr>
          <w:rStyle w:val="FootnoteReference"/>
        </w:rPr>
        <w:footnoteRef/>
      </w:r>
      <w:r>
        <w:rPr>
          <w:color w:val="000000"/>
          <w:sz w:val="20"/>
          <w:szCs w:val="20"/>
        </w:rPr>
        <w:t xml:space="preserve"> </w:t>
      </w:r>
      <w:r>
        <w:rPr>
          <w:rFonts w:ascii="Calibri" w:eastAsia="Calibri" w:hAnsi="Calibri" w:cs="Calibri"/>
          <w:color w:val="000000"/>
          <w:sz w:val="20"/>
          <w:szCs w:val="20"/>
          <w:u w:val="single"/>
        </w:rPr>
        <w:t>Amiya Dev, “Comparative Literature in India,” 2000, 9, https://doi.org/10.7771/1481-4374.1093.</w:t>
      </w:r>
    </w:p>
  </w:footnote>
  <w:footnote w:id="16">
    <w:p w14:paraId="00000276" w14:textId="77777777" w:rsidR="00EE2640" w:rsidRDefault="008D1DA9">
      <w:pPr>
        <w:pBdr>
          <w:top w:val="nil"/>
          <w:left w:val="nil"/>
          <w:bottom w:val="nil"/>
          <w:right w:val="nil"/>
          <w:between w:val="nil"/>
        </w:pBdr>
        <w:rPr>
          <w:color w:val="000000"/>
          <w:sz w:val="20"/>
          <w:szCs w:val="20"/>
        </w:rPr>
      </w:pPr>
      <w:r>
        <w:rPr>
          <w:rStyle w:val="FootnoteReference"/>
        </w:rPr>
        <w:footnoteRef/>
      </w:r>
      <w:r>
        <w:rPr>
          <w:color w:val="000000"/>
          <w:sz w:val="20"/>
          <w:szCs w:val="20"/>
        </w:rPr>
        <w:t xml:space="preserve"> </w:t>
      </w:r>
      <w:r>
        <w:rPr>
          <w:color w:val="000000"/>
          <w:sz w:val="20"/>
          <w:szCs w:val="20"/>
          <w:u w:val="single"/>
        </w:rPr>
        <w:t xml:space="preserve">Domenico </w:t>
      </w:r>
      <w:proofErr w:type="spellStart"/>
      <w:r>
        <w:rPr>
          <w:color w:val="000000"/>
          <w:sz w:val="20"/>
          <w:szCs w:val="20"/>
          <w:u w:val="single"/>
        </w:rPr>
        <w:t>Fiormonte</w:t>
      </w:r>
      <w:proofErr w:type="spellEnd"/>
      <w:r>
        <w:rPr>
          <w:color w:val="000000"/>
          <w:sz w:val="20"/>
          <w:szCs w:val="20"/>
          <w:u w:val="single"/>
        </w:rPr>
        <w:t xml:space="preserve">, “Toward a Cultural Critique of Digital Humanities,” in </w:t>
      </w:r>
      <w:r>
        <w:rPr>
          <w:i/>
          <w:color w:val="000000"/>
          <w:sz w:val="20"/>
          <w:szCs w:val="20"/>
          <w:u w:val="single"/>
        </w:rPr>
        <w:t>Debates in the Digital Humanities 2016</w:t>
      </w:r>
      <w:r>
        <w:rPr>
          <w:color w:val="000000"/>
          <w:sz w:val="20"/>
          <w:szCs w:val="20"/>
          <w:u w:val="single"/>
        </w:rPr>
        <w:t>, 2016.</w:t>
      </w:r>
    </w:p>
  </w:footnote>
  <w:footnote w:id="17">
    <w:p w14:paraId="00000277" w14:textId="77777777" w:rsidR="00EE2640" w:rsidRDefault="008D1DA9">
      <w:pPr>
        <w:pBdr>
          <w:top w:val="nil"/>
          <w:left w:val="nil"/>
          <w:bottom w:val="nil"/>
          <w:right w:val="nil"/>
          <w:between w:val="nil"/>
        </w:pBdr>
        <w:rPr>
          <w:color w:val="000000"/>
          <w:sz w:val="20"/>
          <w:szCs w:val="20"/>
        </w:rPr>
      </w:pPr>
      <w:r>
        <w:rPr>
          <w:rStyle w:val="FootnoteReference"/>
        </w:rPr>
        <w:footnoteRef/>
      </w:r>
      <w:r>
        <w:rPr>
          <w:color w:val="000000"/>
          <w:sz w:val="20"/>
          <w:szCs w:val="20"/>
        </w:rPr>
        <w:t xml:space="preserve"> </w:t>
      </w:r>
      <w:r>
        <w:rPr>
          <w:color w:val="000000"/>
          <w:sz w:val="20"/>
          <w:szCs w:val="20"/>
          <w:u w:val="single"/>
        </w:rPr>
        <w:t>“Beyond the Guilt Tax,” The Point Magazine, January 29, 2021, https://thepointmag.com/criticism/beyond-the-guilt-tax/.</w:t>
      </w:r>
    </w:p>
  </w:footnote>
  <w:footnote w:id="18">
    <w:p w14:paraId="00000278" w14:textId="77777777" w:rsidR="00EE2640" w:rsidRDefault="008D1DA9">
      <w:pPr>
        <w:pBdr>
          <w:top w:val="nil"/>
          <w:left w:val="nil"/>
          <w:bottom w:val="nil"/>
          <w:right w:val="nil"/>
          <w:between w:val="nil"/>
        </w:pBdr>
        <w:rPr>
          <w:color w:val="000000"/>
          <w:sz w:val="20"/>
          <w:szCs w:val="20"/>
        </w:rPr>
      </w:pPr>
      <w:r>
        <w:rPr>
          <w:rStyle w:val="FootnoteReference"/>
        </w:rPr>
        <w:footnoteRef/>
      </w:r>
      <w:r>
        <w:rPr>
          <w:color w:val="000000"/>
          <w:sz w:val="20"/>
          <w:szCs w:val="20"/>
        </w:rPr>
        <w:t xml:space="preserve"> </w:t>
      </w:r>
      <w:r>
        <w:rPr>
          <w:rFonts w:ascii="Calibri" w:eastAsia="Calibri" w:hAnsi="Calibri" w:cs="Calibri"/>
          <w:color w:val="000000"/>
          <w:sz w:val="20"/>
          <w:szCs w:val="20"/>
          <w:u w:val="single"/>
        </w:rPr>
        <w:t>“Indian Novels Collective :: Home,” Indian Novels Collective, accessed April 20, 2021, https://indiannovelscollective.com/.</w:t>
      </w:r>
    </w:p>
  </w:footnote>
  <w:footnote w:id="19">
    <w:p w14:paraId="00000279" w14:textId="77777777" w:rsidR="00EE2640" w:rsidRDefault="008D1DA9">
      <w:pPr>
        <w:pBdr>
          <w:top w:val="nil"/>
          <w:left w:val="nil"/>
          <w:bottom w:val="nil"/>
          <w:right w:val="nil"/>
          <w:between w:val="nil"/>
        </w:pBdr>
        <w:rPr>
          <w:color w:val="000000"/>
          <w:sz w:val="20"/>
          <w:szCs w:val="20"/>
        </w:rPr>
      </w:pPr>
      <w:r>
        <w:rPr>
          <w:rStyle w:val="FootnoteReference"/>
        </w:rPr>
        <w:footnoteRef/>
      </w:r>
      <w:r>
        <w:rPr>
          <w:color w:val="000000"/>
          <w:sz w:val="20"/>
          <w:szCs w:val="20"/>
        </w:rPr>
        <w:t xml:space="preserve"> </w:t>
      </w:r>
      <w:r>
        <w:rPr>
          <w:rFonts w:ascii="Calibri" w:eastAsia="Calibri" w:hAnsi="Calibri" w:cs="Calibri"/>
          <w:color w:val="000000"/>
          <w:sz w:val="20"/>
          <w:szCs w:val="20"/>
          <w:u w:val="single"/>
        </w:rPr>
        <w:t>“Home,” P</w:t>
      </w:r>
      <w:r>
        <w:rPr>
          <w:rFonts w:ascii="Calibri" w:eastAsia="Calibri" w:hAnsi="Calibri" w:cs="Calibri"/>
          <w:color w:val="000000"/>
          <w:sz w:val="20"/>
          <w:szCs w:val="20"/>
          <w:u w:val="single"/>
        </w:rPr>
        <w:t>urple Pencil Project, accessed April 20, 2021, https://www.purplepencilproject.com/.</w:t>
      </w:r>
    </w:p>
  </w:footnote>
  <w:footnote w:id="20">
    <w:p w14:paraId="0000027A" w14:textId="77777777" w:rsidR="00EE2640" w:rsidRDefault="008D1DA9">
      <w:pPr>
        <w:pBdr>
          <w:top w:val="nil"/>
          <w:left w:val="nil"/>
          <w:bottom w:val="nil"/>
          <w:right w:val="nil"/>
          <w:between w:val="nil"/>
        </w:pBdr>
        <w:rPr>
          <w:color w:val="000000"/>
          <w:sz w:val="20"/>
          <w:szCs w:val="20"/>
        </w:rPr>
      </w:pPr>
      <w:r>
        <w:rPr>
          <w:rStyle w:val="FootnoteReference"/>
        </w:rPr>
        <w:footnoteRef/>
      </w:r>
      <w:r>
        <w:rPr>
          <w:color w:val="000000"/>
          <w:sz w:val="20"/>
          <w:szCs w:val="20"/>
        </w:rPr>
        <w:t xml:space="preserve"> </w:t>
      </w:r>
      <w:r>
        <w:rPr>
          <w:color w:val="000000"/>
          <w:sz w:val="20"/>
          <w:szCs w:val="20"/>
          <w:u w:val="single"/>
        </w:rPr>
        <w:t xml:space="preserve">Safiya Umoja Noble, </w:t>
      </w:r>
      <w:r>
        <w:rPr>
          <w:i/>
          <w:color w:val="000000"/>
          <w:sz w:val="20"/>
          <w:szCs w:val="20"/>
          <w:u w:val="single"/>
        </w:rPr>
        <w:t>Algorithms of Oppression: How Search Engines Reinforce Racism</w:t>
      </w:r>
      <w:r>
        <w:rPr>
          <w:color w:val="000000"/>
          <w:sz w:val="20"/>
          <w:szCs w:val="20"/>
          <w:u w:val="single"/>
        </w:rPr>
        <w:t xml:space="preserve"> (New York: New York University Press, 2018).</w:t>
      </w:r>
    </w:p>
  </w:footnote>
  <w:footnote w:id="21">
    <w:p w14:paraId="0000027B" w14:textId="77777777" w:rsidR="00EE2640" w:rsidRDefault="008D1DA9">
      <w:pPr>
        <w:pBdr>
          <w:top w:val="nil"/>
          <w:left w:val="nil"/>
          <w:bottom w:val="nil"/>
          <w:right w:val="nil"/>
          <w:between w:val="nil"/>
        </w:pBdr>
        <w:rPr>
          <w:color w:val="000000"/>
          <w:sz w:val="20"/>
          <w:szCs w:val="20"/>
        </w:rPr>
      </w:pPr>
      <w:r>
        <w:rPr>
          <w:rStyle w:val="FootnoteReference"/>
        </w:rPr>
        <w:footnoteRef/>
      </w:r>
      <w:r>
        <w:rPr>
          <w:color w:val="000000"/>
          <w:sz w:val="20"/>
          <w:szCs w:val="20"/>
        </w:rPr>
        <w:t xml:space="preserve"> </w:t>
      </w:r>
      <w:r>
        <w:rPr>
          <w:rFonts w:ascii="Calibri" w:eastAsia="Calibri" w:hAnsi="Calibri" w:cs="Calibri"/>
          <w:color w:val="000000"/>
          <w:sz w:val="20"/>
          <w:szCs w:val="20"/>
          <w:u w:val="single"/>
        </w:rPr>
        <w:t xml:space="preserve">Noah </w:t>
      </w:r>
      <w:proofErr w:type="spellStart"/>
      <w:r>
        <w:rPr>
          <w:rFonts w:ascii="Calibri" w:eastAsia="Calibri" w:hAnsi="Calibri" w:cs="Calibri"/>
          <w:color w:val="000000"/>
          <w:sz w:val="20"/>
          <w:szCs w:val="20"/>
          <w:u w:val="single"/>
        </w:rPr>
        <w:t>Robischon</w:t>
      </w:r>
      <w:proofErr w:type="spellEnd"/>
      <w:r>
        <w:rPr>
          <w:rFonts w:ascii="Calibri" w:eastAsia="Calibri" w:hAnsi="Calibri" w:cs="Calibri"/>
          <w:color w:val="000000"/>
          <w:sz w:val="20"/>
          <w:szCs w:val="20"/>
          <w:u w:val="single"/>
        </w:rPr>
        <w:t xml:space="preserve">, Noah </w:t>
      </w:r>
      <w:proofErr w:type="spellStart"/>
      <w:r>
        <w:rPr>
          <w:rFonts w:ascii="Calibri" w:eastAsia="Calibri" w:hAnsi="Calibri" w:cs="Calibri"/>
          <w:color w:val="000000"/>
          <w:sz w:val="20"/>
          <w:szCs w:val="20"/>
          <w:u w:val="single"/>
        </w:rPr>
        <w:t>Robischon</w:t>
      </w:r>
      <w:proofErr w:type="spellEnd"/>
      <w:r>
        <w:rPr>
          <w:rFonts w:ascii="Calibri" w:eastAsia="Calibri" w:hAnsi="Calibri" w:cs="Calibri"/>
          <w:color w:val="000000"/>
          <w:sz w:val="20"/>
          <w:szCs w:val="20"/>
          <w:u w:val="single"/>
        </w:rPr>
        <w:t>, and Noah</w:t>
      </w:r>
      <w:r>
        <w:rPr>
          <w:rFonts w:ascii="Calibri" w:eastAsia="Calibri" w:hAnsi="Calibri" w:cs="Calibri"/>
          <w:color w:val="000000"/>
          <w:sz w:val="20"/>
          <w:szCs w:val="20"/>
          <w:u w:val="single"/>
        </w:rPr>
        <w:t xml:space="preserve"> </w:t>
      </w:r>
      <w:proofErr w:type="spellStart"/>
      <w:r>
        <w:rPr>
          <w:rFonts w:ascii="Calibri" w:eastAsia="Calibri" w:hAnsi="Calibri" w:cs="Calibri"/>
          <w:color w:val="000000"/>
          <w:sz w:val="20"/>
          <w:szCs w:val="20"/>
          <w:u w:val="single"/>
        </w:rPr>
        <w:t>Robischon</w:t>
      </w:r>
      <w:proofErr w:type="spellEnd"/>
      <w:r>
        <w:rPr>
          <w:rFonts w:ascii="Calibri" w:eastAsia="Calibri" w:hAnsi="Calibri" w:cs="Calibri"/>
          <w:color w:val="000000"/>
          <w:sz w:val="20"/>
          <w:szCs w:val="20"/>
          <w:u w:val="single"/>
        </w:rPr>
        <w:t>, “With Amazon Books, Jeff Bezos Is Solving Digital Retail’s Biggest Design Flaw,” Fast Company, February 13, 2017, https://www.fastcompany.com/3067020/with-amazon-books-jeff-bezos-is-solving-digital-retails-biggest-design-flaw.</w:t>
      </w:r>
    </w:p>
  </w:footnote>
  <w:footnote w:id="22">
    <w:p w14:paraId="0000027C" w14:textId="77777777" w:rsidR="00EE2640" w:rsidRDefault="008D1DA9">
      <w:pPr>
        <w:pBdr>
          <w:top w:val="nil"/>
          <w:left w:val="nil"/>
          <w:bottom w:val="nil"/>
          <w:right w:val="nil"/>
          <w:between w:val="nil"/>
        </w:pBdr>
        <w:rPr>
          <w:color w:val="000000"/>
          <w:sz w:val="20"/>
          <w:szCs w:val="20"/>
        </w:rPr>
      </w:pPr>
      <w:r>
        <w:rPr>
          <w:rStyle w:val="FootnoteReference"/>
        </w:rPr>
        <w:footnoteRef/>
      </w:r>
      <w:r>
        <w:rPr>
          <w:color w:val="000000"/>
          <w:sz w:val="20"/>
          <w:szCs w:val="20"/>
        </w:rPr>
        <w:t xml:space="preserve"> </w:t>
      </w:r>
      <w:r>
        <w:rPr>
          <w:rFonts w:ascii="Calibri" w:eastAsia="Calibri" w:hAnsi="Calibri" w:cs="Calibri"/>
          <w:color w:val="000000"/>
          <w:sz w:val="20"/>
          <w:szCs w:val="20"/>
          <w:u w:val="single"/>
        </w:rPr>
        <w:t>Janet H. Murray</w:t>
      </w:r>
      <w:r>
        <w:rPr>
          <w:rFonts w:ascii="Calibri" w:eastAsia="Calibri" w:hAnsi="Calibri" w:cs="Calibri"/>
          <w:color w:val="000000"/>
          <w:sz w:val="20"/>
          <w:szCs w:val="20"/>
          <w:u w:val="single"/>
        </w:rPr>
        <w:t xml:space="preserve">, </w:t>
      </w:r>
      <w:r>
        <w:rPr>
          <w:rFonts w:ascii="Calibri" w:eastAsia="Calibri" w:hAnsi="Calibri" w:cs="Calibri"/>
          <w:i/>
          <w:color w:val="000000"/>
          <w:sz w:val="20"/>
          <w:szCs w:val="20"/>
          <w:u w:val="single"/>
        </w:rPr>
        <w:t>Inventing the Medium: Principles of Interaction Design As a Cultural Practice</w:t>
      </w:r>
      <w:r>
        <w:rPr>
          <w:rFonts w:ascii="Calibri" w:eastAsia="Calibri" w:hAnsi="Calibri" w:cs="Calibri"/>
          <w:color w:val="000000"/>
          <w:sz w:val="20"/>
          <w:szCs w:val="20"/>
          <w:u w:val="single"/>
        </w:rPr>
        <w:t xml:space="preserve"> (Cambridge, UNITED STATES: MIT Press, 2011), http://ebookcentral.proquest.com/lib/luc/detail.action?docID=3339350.</w:t>
      </w:r>
    </w:p>
  </w:footnote>
  <w:footnote w:id="23">
    <w:p w14:paraId="0000027D" w14:textId="77777777" w:rsidR="00EE2640" w:rsidRDefault="008D1DA9">
      <w:pPr>
        <w:pBdr>
          <w:top w:val="nil"/>
          <w:left w:val="nil"/>
          <w:bottom w:val="nil"/>
          <w:right w:val="nil"/>
          <w:between w:val="nil"/>
        </w:pBdr>
        <w:rPr>
          <w:color w:val="000000"/>
          <w:sz w:val="20"/>
          <w:szCs w:val="20"/>
        </w:rPr>
      </w:pPr>
      <w:r>
        <w:rPr>
          <w:rStyle w:val="FootnoteReference"/>
        </w:rPr>
        <w:footnoteRef/>
      </w:r>
      <w:r>
        <w:rPr>
          <w:color w:val="000000"/>
          <w:sz w:val="20"/>
          <w:szCs w:val="20"/>
        </w:rPr>
        <w:t xml:space="preserve"> </w:t>
      </w:r>
      <w:r>
        <w:rPr>
          <w:color w:val="000000"/>
          <w:sz w:val="20"/>
          <w:szCs w:val="20"/>
          <w:u w:val="single"/>
        </w:rPr>
        <w:t>Fred Turner, “Where the Counterculture Met the New Economy:</w:t>
      </w:r>
      <w:r>
        <w:rPr>
          <w:color w:val="000000"/>
          <w:sz w:val="20"/>
          <w:szCs w:val="20"/>
          <w:u w:val="single"/>
        </w:rPr>
        <w:t xml:space="preserve"> The WELL and the Origins of Virtual Community,” </w:t>
      </w:r>
      <w:r>
        <w:rPr>
          <w:i/>
          <w:color w:val="000000"/>
          <w:sz w:val="20"/>
          <w:szCs w:val="20"/>
          <w:u w:val="single"/>
        </w:rPr>
        <w:t>Technology and Culture</w:t>
      </w:r>
      <w:r>
        <w:rPr>
          <w:color w:val="000000"/>
          <w:sz w:val="20"/>
          <w:szCs w:val="20"/>
          <w:u w:val="single"/>
        </w:rPr>
        <w:t xml:space="preserve"> 46, no. 3 (2005): 485–512, https://doi.org/10.1353/tech.2005.0154.</w:t>
      </w:r>
    </w:p>
  </w:footnote>
  <w:footnote w:id="24">
    <w:p w14:paraId="0000027E" w14:textId="77777777" w:rsidR="00EE2640" w:rsidRDefault="008D1DA9">
      <w:pPr>
        <w:pBdr>
          <w:top w:val="nil"/>
          <w:left w:val="nil"/>
          <w:bottom w:val="nil"/>
          <w:right w:val="nil"/>
          <w:between w:val="nil"/>
        </w:pBdr>
        <w:rPr>
          <w:color w:val="000000"/>
          <w:sz w:val="20"/>
          <w:szCs w:val="20"/>
        </w:rPr>
      </w:pPr>
      <w:r>
        <w:rPr>
          <w:rStyle w:val="FootnoteReference"/>
        </w:rPr>
        <w:footnoteRef/>
      </w:r>
      <w:r>
        <w:rPr>
          <w:color w:val="000000"/>
          <w:sz w:val="20"/>
          <w:szCs w:val="20"/>
        </w:rPr>
        <w:t xml:space="preserve"> </w:t>
      </w:r>
      <w:r>
        <w:rPr>
          <w:rFonts w:ascii="Calibri" w:eastAsia="Calibri" w:hAnsi="Calibri" w:cs="Calibri"/>
          <w:color w:val="000000"/>
          <w:sz w:val="20"/>
          <w:szCs w:val="20"/>
          <w:u w:val="single"/>
        </w:rPr>
        <w:t xml:space="preserve">Matthew Lee Jockers, </w:t>
      </w:r>
      <w:r>
        <w:rPr>
          <w:rFonts w:ascii="Calibri" w:eastAsia="Calibri" w:hAnsi="Calibri" w:cs="Calibri"/>
          <w:i/>
          <w:color w:val="000000"/>
          <w:sz w:val="20"/>
          <w:szCs w:val="20"/>
          <w:u w:val="single"/>
        </w:rPr>
        <w:t>Macroanalysis: Digital Methods and Literary History</w:t>
      </w:r>
      <w:r>
        <w:rPr>
          <w:rFonts w:ascii="Calibri" w:eastAsia="Calibri" w:hAnsi="Calibri" w:cs="Calibri"/>
          <w:color w:val="000000"/>
          <w:sz w:val="20"/>
          <w:szCs w:val="20"/>
          <w:u w:val="single"/>
        </w:rPr>
        <w:t>, Topics in the Digital Humanities (Urbana: University of Illinois Press, 2013), 28.</w:t>
      </w:r>
    </w:p>
  </w:footnote>
  <w:footnote w:id="25">
    <w:p w14:paraId="0000027F" w14:textId="77777777" w:rsidR="00EE2640" w:rsidRDefault="008D1DA9">
      <w:pPr>
        <w:pBdr>
          <w:top w:val="nil"/>
          <w:left w:val="nil"/>
          <w:bottom w:val="nil"/>
          <w:right w:val="nil"/>
          <w:between w:val="nil"/>
        </w:pBdr>
        <w:rPr>
          <w:color w:val="000000"/>
          <w:sz w:val="20"/>
          <w:szCs w:val="20"/>
        </w:rPr>
      </w:pPr>
      <w:r>
        <w:rPr>
          <w:rStyle w:val="FootnoteReference"/>
        </w:rPr>
        <w:footnoteRef/>
      </w:r>
      <w:r>
        <w:rPr>
          <w:color w:val="000000"/>
          <w:sz w:val="20"/>
          <w:szCs w:val="20"/>
        </w:rPr>
        <w:t xml:space="preserve"> </w:t>
      </w:r>
      <w:r>
        <w:rPr>
          <w:rFonts w:ascii="Calibri" w:eastAsia="Calibri" w:hAnsi="Calibri" w:cs="Calibri"/>
          <w:color w:val="000000"/>
          <w:sz w:val="20"/>
          <w:szCs w:val="20"/>
          <w:u w:val="single"/>
        </w:rPr>
        <w:t>“The Digital South Asia Library-Bibliographic Resources,” accessed April 21, 2021, http://dsal.uchicago.edu/bibliograp</w:t>
      </w:r>
      <w:r>
        <w:rPr>
          <w:rFonts w:ascii="Calibri" w:eastAsia="Calibri" w:hAnsi="Calibri" w:cs="Calibri"/>
          <w:color w:val="000000"/>
          <w:sz w:val="20"/>
          <w:szCs w:val="20"/>
          <w:u w:val="single"/>
        </w:rPr>
        <w:t>hic/nbil/aboutnbil.html.</w:t>
      </w:r>
    </w:p>
  </w:footnote>
  <w:footnote w:id="26">
    <w:p w14:paraId="00000280" w14:textId="77777777" w:rsidR="00EE2640" w:rsidRDefault="008D1DA9">
      <w:pPr>
        <w:pBdr>
          <w:top w:val="nil"/>
          <w:left w:val="nil"/>
          <w:bottom w:val="nil"/>
          <w:right w:val="nil"/>
          <w:between w:val="nil"/>
        </w:pBdr>
        <w:rPr>
          <w:color w:val="000000"/>
          <w:sz w:val="20"/>
          <w:szCs w:val="20"/>
        </w:rPr>
      </w:pPr>
      <w:r>
        <w:rPr>
          <w:rStyle w:val="FootnoteReference"/>
        </w:rPr>
        <w:footnoteRef/>
      </w:r>
      <w:r>
        <w:rPr>
          <w:color w:val="000000"/>
          <w:sz w:val="20"/>
          <w:szCs w:val="20"/>
        </w:rPr>
        <w:t xml:space="preserve"> </w:t>
      </w:r>
      <w:r>
        <w:rPr>
          <w:rFonts w:ascii="Calibri" w:eastAsia="Calibri" w:hAnsi="Calibri" w:cs="Calibri"/>
          <w:color w:val="000000"/>
          <w:sz w:val="20"/>
          <w:szCs w:val="20"/>
          <w:u w:val="single"/>
        </w:rPr>
        <w:t>..:: “..:: SAHITYA : Library ::..,” accessed April 21, 2021, http://sahitya-akademi.gov.in/library/catalogue.jsp.</w:t>
      </w:r>
    </w:p>
  </w:footnote>
  <w:footnote w:id="27">
    <w:p w14:paraId="00000281" w14:textId="77777777" w:rsidR="00EE2640" w:rsidRDefault="008D1DA9">
      <w:pPr>
        <w:pBdr>
          <w:top w:val="nil"/>
          <w:left w:val="nil"/>
          <w:bottom w:val="nil"/>
          <w:right w:val="nil"/>
          <w:between w:val="nil"/>
        </w:pBdr>
        <w:rPr>
          <w:color w:val="000000"/>
          <w:sz w:val="20"/>
          <w:szCs w:val="20"/>
        </w:rPr>
      </w:pPr>
      <w:r>
        <w:rPr>
          <w:rStyle w:val="FootnoteReference"/>
        </w:rPr>
        <w:footnoteRef/>
      </w:r>
      <w:r>
        <w:rPr>
          <w:color w:val="000000"/>
          <w:sz w:val="20"/>
          <w:szCs w:val="20"/>
        </w:rPr>
        <w:t xml:space="preserve"> </w:t>
      </w:r>
      <w:r>
        <w:rPr>
          <w:rFonts w:ascii="Calibri" w:eastAsia="Calibri" w:hAnsi="Calibri" w:cs="Calibri"/>
          <w:color w:val="000000"/>
          <w:sz w:val="20"/>
          <w:szCs w:val="20"/>
          <w:u w:val="single"/>
        </w:rPr>
        <w:t xml:space="preserve">Josef </w:t>
      </w:r>
      <w:proofErr w:type="spellStart"/>
      <w:r>
        <w:rPr>
          <w:rFonts w:ascii="Calibri" w:eastAsia="Calibri" w:hAnsi="Calibri" w:cs="Calibri"/>
          <w:color w:val="000000"/>
          <w:sz w:val="20"/>
          <w:szCs w:val="20"/>
          <w:u w:val="single"/>
        </w:rPr>
        <w:t>Teboho</w:t>
      </w:r>
      <w:proofErr w:type="spellEnd"/>
      <w:r>
        <w:rPr>
          <w:rFonts w:ascii="Calibri" w:eastAsia="Calibri" w:hAnsi="Calibri" w:cs="Calibri"/>
          <w:color w:val="000000"/>
          <w:sz w:val="20"/>
          <w:szCs w:val="20"/>
          <w:u w:val="single"/>
        </w:rPr>
        <w:t xml:space="preserve"> Ansorge, “Digital Power in World Politics: Databases, Panopticons and Erwin </w:t>
      </w:r>
      <w:proofErr w:type="spellStart"/>
      <w:r>
        <w:rPr>
          <w:rFonts w:ascii="Calibri" w:eastAsia="Calibri" w:hAnsi="Calibri" w:cs="Calibri"/>
          <w:color w:val="000000"/>
          <w:sz w:val="20"/>
          <w:szCs w:val="20"/>
          <w:u w:val="single"/>
        </w:rPr>
        <w:t>Cuntz</w:t>
      </w:r>
      <w:proofErr w:type="spellEnd"/>
      <w:r>
        <w:rPr>
          <w:rFonts w:ascii="Calibri" w:eastAsia="Calibri" w:hAnsi="Calibri" w:cs="Calibri"/>
          <w:color w:val="000000"/>
          <w:sz w:val="20"/>
          <w:szCs w:val="20"/>
          <w:u w:val="single"/>
        </w:rPr>
        <w:t xml:space="preserve">,” </w:t>
      </w:r>
      <w:r>
        <w:rPr>
          <w:rFonts w:ascii="Calibri" w:eastAsia="Calibri" w:hAnsi="Calibri" w:cs="Calibri"/>
          <w:i/>
          <w:color w:val="000000"/>
          <w:sz w:val="20"/>
          <w:szCs w:val="20"/>
          <w:u w:val="single"/>
        </w:rPr>
        <w:t>Millennium: Jour</w:t>
      </w:r>
      <w:r>
        <w:rPr>
          <w:rFonts w:ascii="Calibri" w:eastAsia="Calibri" w:hAnsi="Calibri" w:cs="Calibri"/>
          <w:i/>
          <w:color w:val="000000"/>
          <w:sz w:val="20"/>
          <w:szCs w:val="20"/>
          <w:u w:val="single"/>
        </w:rPr>
        <w:t>nal of International Studies</w:t>
      </w:r>
      <w:r>
        <w:rPr>
          <w:rFonts w:ascii="Calibri" w:eastAsia="Calibri" w:hAnsi="Calibri" w:cs="Calibri"/>
          <w:color w:val="000000"/>
          <w:sz w:val="20"/>
          <w:szCs w:val="20"/>
          <w:u w:val="single"/>
        </w:rPr>
        <w:t xml:space="preserve"> 40, no. 1 (September 2011): 65–83, https://doi.org/10.1177/0305829811409178.</w:t>
      </w:r>
    </w:p>
  </w:footnote>
  <w:footnote w:id="28">
    <w:p w14:paraId="00000282" w14:textId="77777777" w:rsidR="00EE2640" w:rsidRDefault="008D1DA9">
      <w:pPr>
        <w:pBdr>
          <w:top w:val="nil"/>
          <w:left w:val="nil"/>
          <w:bottom w:val="nil"/>
          <w:right w:val="nil"/>
          <w:between w:val="nil"/>
        </w:pBdr>
        <w:rPr>
          <w:color w:val="000000"/>
          <w:sz w:val="20"/>
          <w:szCs w:val="20"/>
        </w:rPr>
      </w:pPr>
      <w:r>
        <w:rPr>
          <w:rStyle w:val="FootnoteReference"/>
        </w:rPr>
        <w:footnoteRef/>
      </w:r>
      <w:r>
        <w:rPr>
          <w:color w:val="000000"/>
          <w:sz w:val="20"/>
          <w:szCs w:val="20"/>
        </w:rPr>
        <w:t xml:space="preserve"> </w:t>
      </w:r>
      <w:r>
        <w:rPr>
          <w:rFonts w:ascii="Calibri" w:eastAsia="Calibri" w:hAnsi="Calibri" w:cs="Calibri"/>
          <w:color w:val="000000"/>
          <w:sz w:val="20"/>
          <w:szCs w:val="20"/>
          <w:u w:val="single"/>
        </w:rPr>
        <w:t xml:space="preserve">Jo </w:t>
      </w:r>
      <w:proofErr w:type="spellStart"/>
      <w:r>
        <w:rPr>
          <w:rFonts w:ascii="Calibri" w:eastAsia="Calibri" w:hAnsi="Calibri" w:cs="Calibri"/>
          <w:color w:val="000000"/>
          <w:sz w:val="20"/>
          <w:szCs w:val="20"/>
          <w:u w:val="single"/>
        </w:rPr>
        <w:t>Guldi</w:t>
      </w:r>
      <w:proofErr w:type="spellEnd"/>
      <w:r>
        <w:rPr>
          <w:rFonts w:ascii="Calibri" w:eastAsia="Calibri" w:hAnsi="Calibri" w:cs="Calibri"/>
          <w:color w:val="000000"/>
          <w:sz w:val="20"/>
          <w:szCs w:val="20"/>
          <w:u w:val="single"/>
        </w:rPr>
        <w:t>, “Scholarly Infrastructure as Critical Argument: Nine Principles in a Preliminary Survey of the Bibliographic and Critical Values Expressed</w:t>
      </w:r>
      <w:r>
        <w:rPr>
          <w:rFonts w:ascii="Calibri" w:eastAsia="Calibri" w:hAnsi="Calibri" w:cs="Calibri"/>
          <w:color w:val="000000"/>
          <w:sz w:val="20"/>
          <w:szCs w:val="20"/>
          <w:u w:val="single"/>
        </w:rPr>
        <w:t xml:space="preserve"> by Scholarly Web-Portals for Visualizing Data,” </w:t>
      </w:r>
      <w:r>
        <w:rPr>
          <w:rFonts w:ascii="Calibri" w:eastAsia="Calibri" w:hAnsi="Calibri" w:cs="Calibri"/>
          <w:i/>
          <w:color w:val="000000"/>
          <w:sz w:val="20"/>
          <w:szCs w:val="20"/>
          <w:u w:val="single"/>
        </w:rPr>
        <w:t>Digital Humanities Quarterly</w:t>
      </w:r>
      <w:r>
        <w:rPr>
          <w:rFonts w:ascii="Calibri" w:eastAsia="Calibri" w:hAnsi="Calibri" w:cs="Calibri"/>
          <w:color w:val="000000"/>
          <w:sz w:val="20"/>
          <w:szCs w:val="20"/>
          <w:u w:val="single"/>
        </w:rPr>
        <w:t xml:space="preserve"> 014, no. 3 (September 1, 2020).</w:t>
      </w:r>
    </w:p>
  </w:footnote>
  <w:footnote w:id="29">
    <w:p w14:paraId="00000283" w14:textId="77777777" w:rsidR="00EE2640" w:rsidRDefault="008D1DA9">
      <w:pPr>
        <w:pBdr>
          <w:top w:val="nil"/>
          <w:left w:val="nil"/>
          <w:bottom w:val="nil"/>
          <w:right w:val="nil"/>
          <w:between w:val="nil"/>
        </w:pBdr>
        <w:rPr>
          <w:color w:val="000000"/>
          <w:sz w:val="20"/>
          <w:szCs w:val="20"/>
        </w:rPr>
      </w:pPr>
      <w:r>
        <w:rPr>
          <w:rStyle w:val="FootnoteReference"/>
        </w:rPr>
        <w:footnoteRef/>
      </w:r>
      <w:r>
        <w:rPr>
          <w:color w:val="000000"/>
          <w:sz w:val="20"/>
          <w:szCs w:val="20"/>
        </w:rPr>
        <w:t xml:space="preserve"> </w:t>
      </w:r>
      <w:r>
        <w:rPr>
          <w:rFonts w:ascii="Calibri" w:eastAsia="Calibri" w:hAnsi="Calibri" w:cs="Calibri"/>
          <w:color w:val="000000"/>
          <w:sz w:val="20"/>
          <w:szCs w:val="20"/>
          <w:u w:val="single"/>
        </w:rPr>
        <w:t xml:space="preserve">Janet H. Murray, </w:t>
      </w:r>
      <w:r>
        <w:rPr>
          <w:rFonts w:ascii="Calibri" w:eastAsia="Calibri" w:hAnsi="Calibri" w:cs="Calibri"/>
          <w:i/>
          <w:color w:val="000000"/>
          <w:sz w:val="20"/>
          <w:szCs w:val="20"/>
          <w:u w:val="single"/>
        </w:rPr>
        <w:t>Inventing the Medium: Principles of Interaction Design As a Cultural Practice</w:t>
      </w:r>
      <w:r>
        <w:rPr>
          <w:rFonts w:ascii="Calibri" w:eastAsia="Calibri" w:hAnsi="Calibri" w:cs="Calibri"/>
          <w:color w:val="000000"/>
          <w:sz w:val="20"/>
          <w:szCs w:val="20"/>
          <w:u w:val="single"/>
        </w:rPr>
        <w:t xml:space="preserve"> (Cambridge, UNITED STATES: MIT Press, 2011), http</w:t>
      </w:r>
      <w:r>
        <w:rPr>
          <w:rFonts w:ascii="Calibri" w:eastAsia="Calibri" w:hAnsi="Calibri" w:cs="Calibri"/>
          <w:color w:val="000000"/>
          <w:sz w:val="20"/>
          <w:szCs w:val="20"/>
          <w:u w:val="single"/>
        </w:rPr>
        <w:t>://ebookcentral.proquest.com/lib/luc/detail.action?docID=3339350.</w:t>
      </w:r>
    </w:p>
  </w:footnote>
  <w:footnote w:id="30">
    <w:p w14:paraId="00000284" w14:textId="77777777" w:rsidR="00EE2640" w:rsidRDefault="008D1DA9">
      <w:pPr>
        <w:pBdr>
          <w:top w:val="nil"/>
          <w:left w:val="nil"/>
          <w:bottom w:val="nil"/>
          <w:right w:val="nil"/>
          <w:between w:val="nil"/>
        </w:pBdr>
        <w:rPr>
          <w:color w:val="000000"/>
          <w:sz w:val="20"/>
          <w:szCs w:val="20"/>
        </w:rPr>
      </w:pPr>
      <w:r>
        <w:rPr>
          <w:rStyle w:val="FootnoteReference"/>
        </w:rPr>
        <w:footnoteRef/>
      </w:r>
      <w:r>
        <w:rPr>
          <w:color w:val="000000"/>
          <w:sz w:val="20"/>
          <w:szCs w:val="20"/>
        </w:rPr>
        <w:t xml:space="preserve"> </w:t>
      </w:r>
      <w:r>
        <w:rPr>
          <w:rFonts w:ascii="Calibri" w:eastAsia="Calibri" w:hAnsi="Calibri" w:cs="Calibri"/>
          <w:color w:val="000000"/>
          <w:sz w:val="20"/>
          <w:szCs w:val="20"/>
          <w:u w:val="single"/>
        </w:rPr>
        <w:t xml:space="preserve">Janet H. Murray, </w:t>
      </w:r>
      <w:r>
        <w:rPr>
          <w:rFonts w:ascii="Calibri" w:eastAsia="Calibri" w:hAnsi="Calibri" w:cs="Calibri"/>
          <w:i/>
          <w:color w:val="000000"/>
          <w:sz w:val="20"/>
          <w:szCs w:val="20"/>
          <w:u w:val="single"/>
        </w:rPr>
        <w:t>Inventing the Medium: Principles of Interaction Design As a Cultural Practice</w:t>
      </w:r>
      <w:r>
        <w:rPr>
          <w:rFonts w:ascii="Calibri" w:eastAsia="Calibri" w:hAnsi="Calibri" w:cs="Calibri"/>
          <w:color w:val="000000"/>
          <w:sz w:val="20"/>
          <w:szCs w:val="20"/>
          <w:u w:val="single"/>
        </w:rPr>
        <w:t xml:space="preserve"> (Cambridge, UNITED STATES: MIT Press, 2011), http://ebookcentral.proquest.com/lib/luc/detail.</w:t>
      </w:r>
      <w:r>
        <w:rPr>
          <w:rFonts w:ascii="Calibri" w:eastAsia="Calibri" w:hAnsi="Calibri" w:cs="Calibri"/>
          <w:color w:val="000000"/>
          <w:sz w:val="20"/>
          <w:szCs w:val="20"/>
          <w:u w:val="single"/>
        </w:rPr>
        <w:t>action?docID=3339350.</w:t>
      </w:r>
    </w:p>
  </w:footnote>
  <w:footnote w:id="31">
    <w:p w14:paraId="00000285" w14:textId="77777777" w:rsidR="00EE2640" w:rsidRDefault="008D1DA9">
      <w:pPr>
        <w:pBdr>
          <w:top w:val="nil"/>
          <w:left w:val="nil"/>
          <w:bottom w:val="nil"/>
          <w:right w:val="nil"/>
          <w:between w:val="nil"/>
        </w:pBdr>
        <w:rPr>
          <w:color w:val="000000"/>
          <w:sz w:val="20"/>
          <w:szCs w:val="20"/>
        </w:rPr>
      </w:pPr>
      <w:r>
        <w:rPr>
          <w:rStyle w:val="FootnoteReference"/>
        </w:rPr>
        <w:footnoteRef/>
      </w:r>
      <w:r>
        <w:rPr>
          <w:color w:val="000000"/>
          <w:sz w:val="20"/>
          <w:szCs w:val="20"/>
        </w:rPr>
        <w:t xml:space="preserve"> </w:t>
      </w:r>
      <w:r>
        <w:rPr>
          <w:rFonts w:ascii="Calibri" w:eastAsia="Calibri" w:hAnsi="Calibri" w:cs="Calibri"/>
          <w:color w:val="000000"/>
          <w:sz w:val="20"/>
          <w:szCs w:val="20"/>
          <w:u w:val="single"/>
        </w:rPr>
        <w:t xml:space="preserve">Ellen Cushman, “Wampum, </w:t>
      </w:r>
      <w:proofErr w:type="spellStart"/>
      <w:r>
        <w:rPr>
          <w:rFonts w:ascii="Calibri" w:eastAsia="Calibri" w:hAnsi="Calibri" w:cs="Calibri"/>
          <w:color w:val="000000"/>
          <w:sz w:val="20"/>
          <w:szCs w:val="20"/>
          <w:u w:val="single"/>
        </w:rPr>
        <w:t>Sequoyan</w:t>
      </w:r>
      <w:proofErr w:type="spellEnd"/>
      <w:r>
        <w:rPr>
          <w:rFonts w:ascii="Calibri" w:eastAsia="Calibri" w:hAnsi="Calibri" w:cs="Calibri"/>
          <w:color w:val="000000"/>
          <w:sz w:val="20"/>
          <w:szCs w:val="20"/>
          <w:u w:val="single"/>
        </w:rPr>
        <w:t xml:space="preserve">, and Story: Decolonizing the Digital Archive,” </w:t>
      </w:r>
      <w:r>
        <w:rPr>
          <w:rFonts w:ascii="Calibri" w:eastAsia="Calibri" w:hAnsi="Calibri" w:cs="Calibri"/>
          <w:i/>
          <w:color w:val="000000"/>
          <w:sz w:val="20"/>
          <w:szCs w:val="20"/>
          <w:u w:val="single"/>
        </w:rPr>
        <w:t>College English</w:t>
      </w:r>
      <w:r>
        <w:rPr>
          <w:rFonts w:ascii="Calibri" w:eastAsia="Calibri" w:hAnsi="Calibri" w:cs="Calibri"/>
          <w:color w:val="000000"/>
          <w:sz w:val="20"/>
          <w:szCs w:val="20"/>
          <w:u w:val="single"/>
        </w:rPr>
        <w:t xml:space="preserve"> 76 (November 2013): 22.</w:t>
      </w:r>
    </w:p>
  </w:footnote>
  <w:footnote w:id="32">
    <w:p w14:paraId="00000286" w14:textId="77777777" w:rsidR="00EE2640" w:rsidRDefault="008D1DA9">
      <w:pPr>
        <w:pBdr>
          <w:top w:val="nil"/>
          <w:left w:val="nil"/>
          <w:bottom w:val="nil"/>
          <w:right w:val="nil"/>
          <w:between w:val="nil"/>
        </w:pBdr>
        <w:rPr>
          <w:color w:val="000000"/>
          <w:sz w:val="20"/>
          <w:szCs w:val="20"/>
        </w:rPr>
      </w:pPr>
      <w:r>
        <w:rPr>
          <w:rStyle w:val="FootnoteReference"/>
        </w:rPr>
        <w:footnoteRef/>
      </w:r>
      <w:r>
        <w:rPr>
          <w:color w:val="000000"/>
          <w:sz w:val="20"/>
          <w:szCs w:val="20"/>
        </w:rPr>
        <w:t xml:space="preserve"> </w:t>
      </w:r>
      <w:r>
        <w:rPr>
          <w:rFonts w:ascii="Calibri" w:eastAsia="Calibri" w:hAnsi="Calibri" w:cs="Calibri"/>
          <w:color w:val="000000"/>
          <w:sz w:val="20"/>
          <w:szCs w:val="20"/>
          <w:u w:val="single"/>
        </w:rPr>
        <w:t xml:space="preserve">Sujit Mukherjee, “Towards a Literary History of India,” </w:t>
      </w:r>
      <w:r>
        <w:rPr>
          <w:rFonts w:ascii="Calibri" w:eastAsia="Calibri" w:hAnsi="Calibri" w:cs="Calibri"/>
          <w:i/>
          <w:color w:val="000000"/>
          <w:sz w:val="20"/>
          <w:szCs w:val="20"/>
          <w:u w:val="single"/>
        </w:rPr>
        <w:t>New Literary History</w:t>
      </w:r>
      <w:r>
        <w:rPr>
          <w:rFonts w:ascii="Calibri" w:eastAsia="Calibri" w:hAnsi="Calibri" w:cs="Calibri"/>
          <w:color w:val="000000"/>
          <w:sz w:val="20"/>
          <w:szCs w:val="20"/>
          <w:u w:val="single"/>
        </w:rPr>
        <w:t xml:space="preserve"> 8, no. 2 (1977): 225, https://doi</w:t>
      </w:r>
      <w:r>
        <w:rPr>
          <w:rFonts w:ascii="Calibri" w:eastAsia="Calibri" w:hAnsi="Calibri" w:cs="Calibri"/>
          <w:color w:val="000000"/>
          <w:sz w:val="20"/>
          <w:szCs w:val="20"/>
          <w:u w:val="single"/>
        </w:rPr>
        <w:t>.org/10.2307/468519.</w:t>
      </w:r>
    </w:p>
  </w:footnote>
  <w:footnote w:id="33">
    <w:p w14:paraId="00000287" w14:textId="77777777" w:rsidR="00EE2640" w:rsidRDefault="008D1DA9">
      <w:pPr>
        <w:pBdr>
          <w:top w:val="nil"/>
          <w:left w:val="nil"/>
          <w:bottom w:val="nil"/>
          <w:right w:val="nil"/>
          <w:between w:val="nil"/>
        </w:pBdr>
        <w:rPr>
          <w:color w:val="000000"/>
          <w:sz w:val="20"/>
          <w:szCs w:val="20"/>
        </w:rPr>
      </w:pPr>
      <w:r>
        <w:rPr>
          <w:rStyle w:val="FootnoteReference"/>
        </w:rPr>
        <w:footnoteRef/>
      </w:r>
      <w:r>
        <w:rPr>
          <w:color w:val="000000"/>
          <w:sz w:val="20"/>
          <w:szCs w:val="20"/>
        </w:rPr>
        <w:t xml:space="preserve"> </w:t>
      </w:r>
      <w:r>
        <w:rPr>
          <w:rFonts w:ascii="Calibri" w:eastAsia="Calibri" w:hAnsi="Calibri" w:cs="Calibri"/>
          <w:color w:val="000000"/>
          <w:sz w:val="20"/>
          <w:szCs w:val="20"/>
          <w:u w:val="single"/>
        </w:rPr>
        <w:t>“</w:t>
      </w:r>
      <w:proofErr w:type="spellStart"/>
      <w:r>
        <w:rPr>
          <w:rFonts w:ascii="Calibri" w:eastAsia="Calibri" w:hAnsi="Calibri" w:cs="Calibri"/>
          <w:color w:val="000000"/>
          <w:sz w:val="20"/>
          <w:szCs w:val="20"/>
          <w:u w:val="single"/>
        </w:rPr>
        <w:t>Dmponline</w:t>
      </w:r>
      <w:proofErr w:type="spellEnd"/>
      <w:r>
        <w:rPr>
          <w:rFonts w:ascii="Calibri" w:eastAsia="Calibri" w:hAnsi="Calibri" w:cs="Calibri"/>
          <w:color w:val="000000"/>
          <w:sz w:val="20"/>
          <w:szCs w:val="20"/>
          <w:u w:val="single"/>
        </w:rPr>
        <w:t>,” accessed April 21, 2021, https://dmponline.dcc.ac.uk/.</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122131"/>
    <w:multiLevelType w:val="multilevel"/>
    <w:tmpl w:val="16D414B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94F521A"/>
    <w:multiLevelType w:val="multilevel"/>
    <w:tmpl w:val="DDE0914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12017503"/>
    <w:multiLevelType w:val="multilevel"/>
    <w:tmpl w:val="A4D8A24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190A43CB"/>
    <w:multiLevelType w:val="multilevel"/>
    <w:tmpl w:val="EF86AF3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1B5F5106"/>
    <w:multiLevelType w:val="multilevel"/>
    <w:tmpl w:val="10FCD24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29CE6C62"/>
    <w:multiLevelType w:val="multilevel"/>
    <w:tmpl w:val="8004AD0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2E967F5A"/>
    <w:multiLevelType w:val="multilevel"/>
    <w:tmpl w:val="D54A142A"/>
    <w:lvl w:ilvl="0">
      <w:start w:val="1"/>
      <w:numFmt w:val="decimal"/>
      <w:lvlText w:val="%1."/>
      <w:lvlJc w:val="left"/>
      <w:pPr>
        <w:ind w:left="720" w:hanging="360"/>
      </w:pPr>
      <w:rPr>
        <w:rFonts w:ascii="Aparajita" w:eastAsia="Aparajita" w:hAnsi="Aparajita" w:cs="Aparajita"/>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3FC65D81"/>
    <w:multiLevelType w:val="multilevel"/>
    <w:tmpl w:val="E84E807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41784B5B"/>
    <w:multiLevelType w:val="multilevel"/>
    <w:tmpl w:val="677458B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427123DD"/>
    <w:multiLevelType w:val="multilevel"/>
    <w:tmpl w:val="FBDCDE2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772F29E9"/>
    <w:multiLevelType w:val="multilevel"/>
    <w:tmpl w:val="0C26503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6"/>
  </w:num>
  <w:num w:numId="2">
    <w:abstractNumId w:val="10"/>
  </w:num>
  <w:num w:numId="3">
    <w:abstractNumId w:val="2"/>
  </w:num>
  <w:num w:numId="4">
    <w:abstractNumId w:val="5"/>
  </w:num>
  <w:num w:numId="5">
    <w:abstractNumId w:val="8"/>
  </w:num>
  <w:num w:numId="6">
    <w:abstractNumId w:val="4"/>
  </w:num>
  <w:num w:numId="7">
    <w:abstractNumId w:val="9"/>
  </w:num>
  <w:num w:numId="8">
    <w:abstractNumId w:val="0"/>
  </w:num>
  <w:num w:numId="9">
    <w:abstractNumId w:val="7"/>
  </w:num>
  <w:num w:numId="10">
    <w:abstractNumId w:val="3"/>
  </w:num>
  <w:num w:numId="1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7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E2640"/>
    <w:rsid w:val="0066228F"/>
    <w:rsid w:val="00775B2D"/>
    <w:rsid w:val="008D1DA9"/>
    <w:rsid w:val="00953A99"/>
    <w:rsid w:val="00A1737B"/>
    <w:rsid w:val="00BE6091"/>
    <w:rsid w:val="00E8593C"/>
    <w:rsid w:val="00EE2640"/>
  </w:rsids>
  <m:mathPr>
    <m:mathFont m:val="Cambria Math"/>
    <m:brkBin m:val="before"/>
    <m:brkBinSub m:val="--"/>
    <m:smallFrac m:val="0"/>
    <m:dispDef/>
    <m:lMargin m:val="0"/>
    <m:rMargin m:val="0"/>
    <m:defJc m:val="centerGroup"/>
    <m:wrapIndent m:val="1440"/>
    <m:intLim m:val="subSup"/>
    <m:naryLim m:val="undOvr"/>
  </m:mathPr>
  <w:themeFontLang w:val="en-US" w:eastAsia="zh-TW" w:bidi="gu-IN"/>
  <w:clrSchemeMapping w:bg1="light1" w:t1="dark1" w:bg2="light2" w:t2="dark2" w:accent1="accent1" w:accent2="accent2" w:accent3="accent3" w:accent4="accent4" w:accent5="accent5" w:accent6="accent6" w:hyperlink="hyperlink" w:followedHyperlink="followedHyperlink"/>
  <w:decimalSymbol w:val="."/>
  <w:listSeparator w:val=","/>
  <w14:docId w14:val="158A9859"/>
  <w15:docId w15:val="{A9807A79-1402-8047-A96D-2B8F9D88A9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sz w:val="24"/>
        <w:szCs w:val="24"/>
        <w:lang w:val="en-US" w:eastAsia="zh-TW" w:bidi="gu-IN"/>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91F8D"/>
  </w:style>
  <w:style w:type="paragraph" w:styleId="Heading1">
    <w:name w:val="heading 1"/>
    <w:basedOn w:val="Normal"/>
    <w:next w:val="Normal"/>
    <w:link w:val="Heading1Char"/>
    <w:uiPriority w:val="9"/>
    <w:qFormat/>
    <w:rsid w:val="00BF5593"/>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66313"/>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A01DD4"/>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CE0E87"/>
    <w:pPr>
      <w:contextualSpacing/>
    </w:pPr>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BF5593"/>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966313"/>
    <w:rPr>
      <w:rFonts w:asciiTheme="majorHAnsi" w:eastAsiaTheme="majorEastAsia" w:hAnsiTheme="majorHAnsi" w:cstheme="majorBidi"/>
      <w:color w:val="2F5496" w:themeColor="accent1" w:themeShade="BF"/>
      <w:sz w:val="26"/>
      <w:szCs w:val="26"/>
    </w:rPr>
  </w:style>
  <w:style w:type="character" w:customStyle="1" w:styleId="TitleChar">
    <w:name w:val="Title Char"/>
    <w:basedOn w:val="DefaultParagraphFont"/>
    <w:link w:val="Title"/>
    <w:uiPriority w:val="10"/>
    <w:rsid w:val="00CE0E87"/>
    <w:rPr>
      <w:rFonts w:asciiTheme="majorHAnsi" w:eastAsiaTheme="majorEastAsia" w:hAnsiTheme="majorHAnsi" w:cstheme="majorBidi"/>
      <w:spacing w:val="-10"/>
      <w:kern w:val="28"/>
      <w:sz w:val="56"/>
      <w:szCs w:val="56"/>
    </w:rPr>
  </w:style>
  <w:style w:type="character" w:styleId="SubtleEmphasis">
    <w:name w:val="Subtle Emphasis"/>
    <w:basedOn w:val="DefaultParagraphFont"/>
    <w:uiPriority w:val="19"/>
    <w:qFormat/>
    <w:rsid w:val="00CE0E87"/>
    <w:rPr>
      <w:i/>
      <w:iCs/>
      <w:color w:val="404040" w:themeColor="text1" w:themeTint="BF"/>
    </w:rPr>
  </w:style>
  <w:style w:type="paragraph" w:styleId="FootnoteText">
    <w:name w:val="footnote text"/>
    <w:basedOn w:val="Normal"/>
    <w:link w:val="FootnoteTextChar"/>
    <w:uiPriority w:val="99"/>
    <w:semiHidden/>
    <w:unhideWhenUsed/>
    <w:rsid w:val="0016173C"/>
    <w:rPr>
      <w:sz w:val="20"/>
      <w:szCs w:val="20"/>
    </w:rPr>
  </w:style>
  <w:style w:type="character" w:customStyle="1" w:styleId="FootnoteTextChar">
    <w:name w:val="Footnote Text Char"/>
    <w:basedOn w:val="DefaultParagraphFont"/>
    <w:link w:val="FootnoteText"/>
    <w:uiPriority w:val="99"/>
    <w:semiHidden/>
    <w:rsid w:val="0016173C"/>
    <w:rPr>
      <w:sz w:val="20"/>
      <w:szCs w:val="20"/>
    </w:rPr>
  </w:style>
  <w:style w:type="character" w:styleId="FootnoteReference">
    <w:name w:val="footnote reference"/>
    <w:basedOn w:val="DefaultParagraphFont"/>
    <w:uiPriority w:val="99"/>
    <w:semiHidden/>
    <w:unhideWhenUsed/>
    <w:rsid w:val="0016173C"/>
    <w:rPr>
      <w:vertAlign w:val="superscript"/>
    </w:rPr>
  </w:style>
  <w:style w:type="paragraph" w:styleId="EndnoteText">
    <w:name w:val="endnote text"/>
    <w:basedOn w:val="Normal"/>
    <w:link w:val="EndnoteTextChar"/>
    <w:uiPriority w:val="99"/>
    <w:semiHidden/>
    <w:unhideWhenUsed/>
    <w:rsid w:val="001B6CFF"/>
    <w:rPr>
      <w:sz w:val="20"/>
      <w:szCs w:val="20"/>
    </w:rPr>
  </w:style>
  <w:style w:type="character" w:customStyle="1" w:styleId="EndnoteTextChar">
    <w:name w:val="Endnote Text Char"/>
    <w:basedOn w:val="DefaultParagraphFont"/>
    <w:link w:val="EndnoteText"/>
    <w:uiPriority w:val="99"/>
    <w:semiHidden/>
    <w:rsid w:val="001B6CFF"/>
    <w:rPr>
      <w:sz w:val="20"/>
      <w:szCs w:val="20"/>
    </w:rPr>
  </w:style>
  <w:style w:type="character" w:styleId="EndnoteReference">
    <w:name w:val="endnote reference"/>
    <w:basedOn w:val="DefaultParagraphFont"/>
    <w:uiPriority w:val="99"/>
    <w:semiHidden/>
    <w:unhideWhenUsed/>
    <w:rsid w:val="001B6CFF"/>
    <w:rPr>
      <w:vertAlign w:val="superscript"/>
    </w:rPr>
  </w:style>
  <w:style w:type="paragraph" w:styleId="ListParagraph">
    <w:name w:val="List Paragraph"/>
    <w:basedOn w:val="Normal"/>
    <w:uiPriority w:val="34"/>
    <w:qFormat/>
    <w:rsid w:val="00B7360F"/>
    <w:pPr>
      <w:ind w:left="720"/>
      <w:contextualSpacing/>
    </w:pPr>
  </w:style>
  <w:style w:type="paragraph" w:styleId="Bibliography">
    <w:name w:val="Bibliography"/>
    <w:basedOn w:val="Normal"/>
    <w:next w:val="Normal"/>
    <w:uiPriority w:val="37"/>
    <w:unhideWhenUsed/>
    <w:rsid w:val="000C5CDB"/>
    <w:pPr>
      <w:ind w:left="720" w:hanging="720"/>
    </w:pPr>
  </w:style>
  <w:style w:type="paragraph" w:styleId="Caption">
    <w:name w:val="caption"/>
    <w:basedOn w:val="Normal"/>
    <w:next w:val="Normal"/>
    <w:uiPriority w:val="35"/>
    <w:unhideWhenUsed/>
    <w:qFormat/>
    <w:rsid w:val="00DF1BA7"/>
    <w:pPr>
      <w:spacing w:after="200"/>
    </w:pPr>
    <w:rPr>
      <w:i/>
      <w:iCs/>
      <w:color w:val="44546A" w:themeColor="text2"/>
      <w:sz w:val="18"/>
      <w:szCs w:val="18"/>
    </w:rPr>
  </w:style>
  <w:style w:type="character" w:styleId="Hyperlink">
    <w:name w:val="Hyperlink"/>
    <w:basedOn w:val="DefaultParagraphFont"/>
    <w:uiPriority w:val="99"/>
    <w:unhideWhenUsed/>
    <w:rsid w:val="00EC6ECF"/>
    <w:rPr>
      <w:color w:val="0563C1" w:themeColor="hyperlink"/>
      <w:u w:val="single"/>
    </w:rPr>
  </w:style>
  <w:style w:type="character" w:styleId="UnresolvedMention">
    <w:name w:val="Unresolved Mention"/>
    <w:basedOn w:val="DefaultParagraphFont"/>
    <w:uiPriority w:val="99"/>
    <w:semiHidden/>
    <w:unhideWhenUsed/>
    <w:rsid w:val="00EC6ECF"/>
    <w:rPr>
      <w:color w:val="605E5C"/>
      <w:shd w:val="clear" w:color="auto" w:fill="E1DFDD"/>
    </w:rPr>
  </w:style>
  <w:style w:type="character" w:customStyle="1" w:styleId="Heading3Char">
    <w:name w:val="Heading 3 Char"/>
    <w:basedOn w:val="DefaultParagraphFont"/>
    <w:link w:val="Heading3"/>
    <w:uiPriority w:val="9"/>
    <w:rsid w:val="00A01DD4"/>
    <w:rPr>
      <w:rFonts w:asciiTheme="majorHAnsi" w:eastAsiaTheme="majorEastAsia" w:hAnsiTheme="majorHAnsi" w:cstheme="majorBidi"/>
      <w:color w:val="1F3763" w:themeColor="accent1" w:themeShade="7F"/>
    </w:rPr>
  </w:style>
  <w:style w:type="paragraph" w:customStyle="1" w:styleId="msonormal0">
    <w:name w:val="msonormal"/>
    <w:basedOn w:val="Normal"/>
    <w:rsid w:val="0077211C"/>
    <w:pPr>
      <w:spacing w:before="100" w:beforeAutospacing="1" w:after="100" w:afterAutospacing="1"/>
    </w:pPr>
  </w:style>
  <w:style w:type="character" w:styleId="FollowedHyperlink">
    <w:name w:val="FollowedHyperlink"/>
    <w:basedOn w:val="DefaultParagraphFont"/>
    <w:uiPriority w:val="99"/>
    <w:semiHidden/>
    <w:unhideWhenUsed/>
    <w:rsid w:val="0077211C"/>
    <w:rPr>
      <w:color w:val="800080"/>
      <w:u w:val="single"/>
    </w:rPr>
  </w:style>
  <w:style w:type="character" w:customStyle="1" w:styleId="z3988">
    <w:name w:val="z3988"/>
    <w:basedOn w:val="DefaultParagraphFont"/>
    <w:rsid w:val="0077211C"/>
  </w:style>
  <w:style w:type="paragraph" w:styleId="NormalWeb">
    <w:name w:val="Normal (Web)"/>
    <w:basedOn w:val="Normal"/>
    <w:uiPriority w:val="99"/>
    <w:unhideWhenUsed/>
    <w:rsid w:val="00991F8D"/>
    <w:pPr>
      <w:spacing w:before="100" w:beforeAutospacing="1" w:after="100" w:afterAutospacing="1"/>
    </w:p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character" w:styleId="CommentReference">
    <w:name w:val="annotation reference"/>
    <w:basedOn w:val="DefaultParagraphFont"/>
    <w:uiPriority w:val="99"/>
    <w:semiHidden/>
    <w:unhideWhenUsed/>
    <w:rsid w:val="0054469D"/>
    <w:rPr>
      <w:sz w:val="16"/>
      <w:szCs w:val="16"/>
    </w:rPr>
  </w:style>
  <w:style w:type="paragraph" w:styleId="CommentText">
    <w:name w:val="annotation text"/>
    <w:basedOn w:val="Normal"/>
    <w:link w:val="CommentTextChar"/>
    <w:uiPriority w:val="99"/>
    <w:semiHidden/>
    <w:unhideWhenUsed/>
    <w:rsid w:val="0054469D"/>
    <w:rPr>
      <w:sz w:val="20"/>
      <w:szCs w:val="20"/>
    </w:rPr>
  </w:style>
  <w:style w:type="character" w:customStyle="1" w:styleId="CommentTextChar">
    <w:name w:val="Comment Text Char"/>
    <w:basedOn w:val="DefaultParagraphFont"/>
    <w:link w:val="CommentText"/>
    <w:uiPriority w:val="99"/>
    <w:semiHidden/>
    <w:rsid w:val="0054469D"/>
    <w:rPr>
      <w:sz w:val="20"/>
      <w:szCs w:val="20"/>
    </w:rPr>
  </w:style>
  <w:style w:type="paragraph" w:styleId="CommentSubject">
    <w:name w:val="annotation subject"/>
    <w:basedOn w:val="CommentText"/>
    <w:next w:val="CommentText"/>
    <w:link w:val="CommentSubjectChar"/>
    <w:uiPriority w:val="99"/>
    <w:semiHidden/>
    <w:unhideWhenUsed/>
    <w:rsid w:val="0054469D"/>
    <w:rPr>
      <w:b/>
      <w:bCs/>
    </w:rPr>
  </w:style>
  <w:style w:type="character" w:customStyle="1" w:styleId="CommentSubjectChar">
    <w:name w:val="Comment Subject Char"/>
    <w:basedOn w:val="CommentTextChar"/>
    <w:link w:val="CommentSubject"/>
    <w:uiPriority w:val="99"/>
    <w:semiHidden/>
    <w:rsid w:val="0054469D"/>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117" Type="http://schemas.openxmlformats.org/officeDocument/2006/relationships/hyperlink" Target="http://ebookcentral.proquest.com/lib/luc/detail.action?docID=1656783" TargetMode="External"/><Relationship Id="rId21" Type="http://schemas.openxmlformats.org/officeDocument/2006/relationships/image" Target="media/image9.png"/><Relationship Id="rId42" Type="http://schemas.openxmlformats.org/officeDocument/2006/relationships/hyperlink" Target="https://thedailyguardian.com/the-big-indian-publishing-divide/" TargetMode="External"/><Relationship Id="rId63" Type="http://schemas.openxmlformats.org/officeDocument/2006/relationships/hyperlink" Target="https://www2.fgw.vu.nl/werkbanken/dighum/source_data/data_modelling.php" TargetMode="External"/><Relationship Id="rId84" Type="http://schemas.openxmlformats.org/officeDocument/2006/relationships/hyperlink" Target="https://thediplomat.com/2017/05/how-hindi-came-to-dominate-india/" TargetMode="External"/><Relationship Id="rId138" Type="http://schemas.openxmlformats.org/officeDocument/2006/relationships/hyperlink" Target="https://doi.org/10.1080/01930826.2015.1034048" TargetMode="External"/><Relationship Id="rId159" Type="http://schemas.openxmlformats.org/officeDocument/2006/relationships/hyperlink" Target="https://www.ling.upenn.edu/~jason2/papers/natlang.htm" TargetMode="External"/><Relationship Id="rId107" Type="http://schemas.openxmlformats.org/officeDocument/2006/relationships/hyperlink" Target="https://learning.oreilly.com/library/view/creating-your-mysql/9781904811305/ch01s05.html" TargetMode="External"/><Relationship Id="rId11" Type="http://schemas.openxmlformats.org/officeDocument/2006/relationships/image" Target="media/image1.png"/><Relationship Id="rId32" Type="http://schemas.openxmlformats.org/officeDocument/2006/relationships/hyperlink" Target="https://linguistics.illinois.edu/hindi/about-hindi" TargetMode="External"/><Relationship Id="rId53" Type="http://schemas.openxmlformats.org/officeDocument/2006/relationships/hyperlink" Target="https://doi.org/10.1080/13698010120117415" TargetMode="External"/><Relationship Id="rId74" Type="http://schemas.openxmlformats.org/officeDocument/2006/relationships/hyperlink" Target="https://www.easyhindityping.com/english-to-gujarati-translation" TargetMode="External"/><Relationship Id="rId128" Type="http://schemas.openxmlformats.org/officeDocument/2006/relationships/hyperlink" Target="https://ebookcentral-proquest-com.flagship.luc.edu/lib/luc/reader.action?docID=459503&amp;query=" TargetMode="External"/><Relationship Id="rId149" Type="http://schemas.openxmlformats.org/officeDocument/2006/relationships/hyperlink" Target="https://www.joelonsoftware.com/2003/10/08/the-absolute-minimum-every-software-developer-absolutely-positively-must-know-about-unicode-and-character-sets-no-excuses/" TargetMode="External"/><Relationship Id="rId5" Type="http://schemas.openxmlformats.org/officeDocument/2006/relationships/webSettings" Target="webSettings.xml"/><Relationship Id="rId95" Type="http://schemas.openxmlformats.org/officeDocument/2006/relationships/hyperlink" Target="https://lae.princeton.edu/about?locale=en" TargetMode="External"/><Relationship Id="rId160" Type="http://schemas.openxmlformats.org/officeDocument/2006/relationships/fontTable" Target="fontTable.xml"/><Relationship Id="rId22" Type="http://schemas.openxmlformats.org/officeDocument/2006/relationships/hyperlink" Target="https://github.com/PrakrutiM/Database_Of_Indian_Literature" TargetMode="External"/><Relationship Id="rId43" Type="http://schemas.openxmlformats.org/officeDocument/2006/relationships/hyperlink" Target="https://bisg.org/page/LiteraryCollections" TargetMode="External"/><Relationship Id="rId64" Type="http://schemas.openxmlformats.org/officeDocument/2006/relationships/hyperlink" Target="https://www.libraryjournal.com?detailStory=How-to-Build-Database" TargetMode="External"/><Relationship Id="rId118" Type="http://schemas.openxmlformats.org/officeDocument/2006/relationships/hyperlink" Target="http://www.palgraveconnect.com/pc/doifinder/10.1057/9780230307070" TargetMode="External"/><Relationship Id="rId139" Type="http://schemas.openxmlformats.org/officeDocument/2006/relationships/hyperlink" Target="http://www.jstor.org/stable/23337011" TargetMode="External"/><Relationship Id="rId85" Type="http://schemas.openxmlformats.org/officeDocument/2006/relationships/hyperlink" Target="https://www.goodreads.com/shelf/show/indian-literature" TargetMode="External"/><Relationship Id="rId150" Type="http://schemas.openxmlformats.org/officeDocument/2006/relationships/hyperlink" Target="http://dsal.uchicago.edu/bibliographic/nbil/aboutnbil.html" TargetMode="External"/><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hyperlink" Target="https://doi.org/10.1632/pmla.2020.135.1.130" TargetMode="External"/><Relationship Id="rId38" Type="http://schemas.openxmlformats.org/officeDocument/2006/relationships/hyperlink" Target="https://doi.org/10.1016/S0306-4573(01)00041-3" TargetMode="External"/><Relationship Id="rId59" Type="http://schemas.openxmlformats.org/officeDocument/2006/relationships/hyperlink" Target="https://www.bl.uk/early-indian-printed-books/data-visualisation" TargetMode="External"/><Relationship Id="rId103" Type="http://schemas.openxmlformats.org/officeDocument/2006/relationships/hyperlink" Target="https://learning.oreilly.com/library/view/creating-your-mysql/9781904811305/pr01.html" TargetMode="External"/><Relationship Id="rId108" Type="http://schemas.openxmlformats.org/officeDocument/2006/relationships/hyperlink" Target="https://learning.oreilly.com/library/view/understanding-digital-libraries/9781558609242/" TargetMode="External"/><Relationship Id="rId124" Type="http://schemas.openxmlformats.org/officeDocument/2006/relationships/hyperlink" Target="http://ebookcentral.proquest.com/lib/luc/detail.action?docID=227307" TargetMode="External"/><Relationship Id="rId129" Type="http://schemas.openxmlformats.org/officeDocument/2006/relationships/hyperlink" Target="https://www.instagram.com/purplepencilproject/" TargetMode="External"/><Relationship Id="rId54" Type="http://schemas.openxmlformats.org/officeDocument/2006/relationships/hyperlink" Target="https://doi.org/10.1080/13698010903323342" TargetMode="External"/><Relationship Id="rId70" Type="http://schemas.openxmlformats.org/officeDocument/2006/relationships/hyperlink" Target="https://www.bl.uk/early-indian-printed-books" TargetMode="External"/><Relationship Id="rId75" Type="http://schemas.openxmlformats.org/officeDocument/2006/relationships/hyperlink" Target="https://www.easyhindityping.com/gujarati-to-english-translation" TargetMode="External"/><Relationship Id="rId91" Type="http://schemas.openxmlformats.org/officeDocument/2006/relationships/hyperlink" Target="https://www.facebook.com/watch/live/?v=371525360929774&amp;ref=watch_permalink" TargetMode="External"/><Relationship Id="rId96" Type="http://schemas.openxmlformats.org/officeDocument/2006/relationships/hyperlink" Target="https://web-a-ebscohost-com.flagship.luc.edu/ehost/detail/detail?vid=5&amp;sid=753abe96-6693-40c5-971a-a3a1edac931c%40sdc-v-sessmgr01&amp;bdata=JkF1dGhUeXBlPWlwLHNzbyZzY29wZT1zaXRl" TargetMode="External"/><Relationship Id="rId140" Type="http://schemas.openxmlformats.org/officeDocument/2006/relationships/hyperlink" Target="https://doi.org/10.2304/eerj.2009.8.2.285" TargetMode="External"/><Relationship Id="rId145" Type="http://schemas.openxmlformats.org/officeDocument/2006/relationships/hyperlink" Target="https://doi.org/10.3998/dh.13607060.0001.001" TargetMode="External"/><Relationship Id="rId16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www.easyhindityping.com/marathi-to-english-translation" TargetMode="External"/><Relationship Id="rId28" Type="http://schemas.openxmlformats.org/officeDocument/2006/relationships/hyperlink" Target="http://sahitya-akademi.gov.in/library/catalogue.jsp" TargetMode="External"/><Relationship Id="rId49" Type="http://schemas.openxmlformats.org/officeDocument/2006/relationships/hyperlink" Target="https://doi.org/10.2307/j.ctt5hjn6c" TargetMode="External"/><Relationship Id="rId114" Type="http://schemas.openxmlformats.org/officeDocument/2006/relationships/hyperlink" Target="https://lithub.com/mukoma-wa-ngugi-what-decolonizing-the-mind-means-today/" TargetMode="External"/><Relationship Id="rId119" Type="http://schemas.openxmlformats.org/officeDocument/2006/relationships/hyperlink" Target="https://doi.org/10.1177/0262728015615486" TargetMode="External"/><Relationship Id="rId44" Type="http://schemas.openxmlformats.org/officeDocument/2006/relationships/hyperlink" Target="https://pitt.libguides.com/metadatadiscovery/linked-data" TargetMode="External"/><Relationship Id="rId60" Type="http://schemas.openxmlformats.org/officeDocument/2006/relationships/hyperlink" Target="http://ieeexplore.ieee.org/servlet/opac?bknumber=7845160" TargetMode="External"/><Relationship Id="rId65" Type="http://schemas.openxmlformats.org/officeDocument/2006/relationships/hyperlink" Target="https://www.diybookscanner.org/" TargetMode="External"/><Relationship Id="rId81" Type="http://schemas.openxmlformats.org/officeDocument/2006/relationships/hyperlink" Target="https://www.routledge.com/Hindi-Dalit-Literature-and-the-Politics-of-Representation/Hunt/p/book/9781138660229" TargetMode="External"/><Relationship Id="rId86" Type="http://schemas.openxmlformats.org/officeDocument/2006/relationships/hyperlink" Target="https://indiannovelscollective.com/" TargetMode="External"/><Relationship Id="rId130" Type="http://schemas.openxmlformats.org/officeDocument/2006/relationships/hyperlink" Target="https://www.instagram.com/purplepencilproject/" TargetMode="External"/><Relationship Id="rId135" Type="http://schemas.openxmlformats.org/officeDocument/2006/relationships/hyperlink" Target="http://ebookcentral.proquest.com/lib/luc/detail.action?docID=981586" TargetMode="External"/><Relationship Id="rId151" Type="http://schemas.openxmlformats.org/officeDocument/2006/relationships/hyperlink" Target="https://doi.org/10.1353/tech.2005.0154" TargetMode="External"/><Relationship Id="rId156" Type="http://schemas.openxmlformats.org/officeDocument/2006/relationships/hyperlink" Target="http://ebookcentral.proquest.com/lib/luc/detail.action?docID=534889" TargetMode="Externa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hyperlink" Target="https://thepointmag.com/criticism/beyond-the-guilt-tax/" TargetMode="External"/><Relationship Id="rId109" Type="http://schemas.openxmlformats.org/officeDocument/2006/relationships/hyperlink" Target="https://doi.org/10.1525/si.2007.30.1.105" TargetMode="External"/><Relationship Id="rId34" Type="http://schemas.openxmlformats.org/officeDocument/2006/relationships/hyperlink" Target="https://doi.org/10.5325/complitstudies.53.2.0209" TargetMode="External"/><Relationship Id="rId50" Type="http://schemas.openxmlformats.org/officeDocument/2006/relationships/hyperlink" Target="https://www.jstor.org/stable/j.ctt5hjn6c.7" TargetMode="External"/><Relationship Id="rId55" Type="http://schemas.openxmlformats.org/officeDocument/2006/relationships/hyperlink" Target="https://doi.org/10.1080/02763877.2020.1776191" TargetMode="External"/><Relationship Id="rId76" Type="http://schemas.openxmlformats.org/officeDocument/2006/relationships/hyperlink" Target="https://www.easyhindityping.com/hindi-to-english-translation" TargetMode="External"/><Relationship Id="rId97" Type="http://schemas.openxmlformats.org/officeDocument/2006/relationships/hyperlink" Target="https://www.loc.gov/resource/g4031e.ct000787/" TargetMode="External"/><Relationship Id="rId104" Type="http://schemas.openxmlformats.org/officeDocument/2006/relationships/hyperlink" Target="https://learning.oreilly.com/library/view/discover-digital-libraries/9780124201057/B978012417112100017X/B978012417112100017X.xhtml" TargetMode="External"/><Relationship Id="rId120" Type="http://schemas.openxmlformats.org/officeDocument/2006/relationships/hyperlink" Target="https://ac.bslw.com/community/blog/2011/06/of-publishing-and-metadata/" TargetMode="External"/><Relationship Id="rId125" Type="http://schemas.openxmlformats.org/officeDocument/2006/relationships/hyperlink" Target="https://ebookcentral-proquest-com.flagship.luc.edu/lib/luc/detail.action?docID=472793&amp;pq-origsite=primo" TargetMode="External"/><Relationship Id="rId141" Type="http://schemas.openxmlformats.org/officeDocument/2006/relationships/hyperlink" Target="https://learning.oreilly.com/library/view/data-versus-democracy/9781484245408/html/Part_1.xhtml" TargetMode="External"/><Relationship Id="rId146" Type="http://schemas.openxmlformats.org/officeDocument/2006/relationships/hyperlink" Target="https://canvas.uw.edu/courses/1395654/assignments/syllabus" TargetMode="External"/><Relationship Id="rId7" Type="http://schemas.openxmlformats.org/officeDocument/2006/relationships/endnotes" Target="endnotes.xml"/><Relationship Id="rId71" Type="http://schemas.openxmlformats.org/officeDocument/2006/relationships/hyperlink" Target="https://www.india.gov.in/sites/upload_files/npi/files/coi-eng-schedules_1-12.pdf" TargetMode="External"/><Relationship Id="rId92" Type="http://schemas.openxmlformats.org/officeDocument/2006/relationships/hyperlink" Target="https://www.coursera.org/learn/cultural-creative-industries/" TargetMode="External"/><Relationship Id="rId2" Type="http://schemas.openxmlformats.org/officeDocument/2006/relationships/numbering" Target="numbering.xml"/><Relationship Id="rId29" Type="http://schemas.openxmlformats.org/officeDocument/2006/relationships/hyperlink" Target="http://sahitya-akademi.gov.in/aboutus/about.jsp" TargetMode="External"/><Relationship Id="rId24" Type="http://schemas.openxmlformats.org/officeDocument/2006/relationships/hyperlink" Target="https://www.easyhindityping.com/hindi-to-english-translation" TargetMode="External"/><Relationship Id="rId40" Type="http://schemas.openxmlformats.org/officeDocument/2006/relationships/hyperlink" Target="https://en.wikipedia.org/w/index.php?title=Bhalchandra_Nemade&amp;oldid=1003614423" TargetMode="External"/><Relationship Id="rId45" Type="http://schemas.openxmlformats.org/officeDocument/2006/relationships/hyperlink" Target="https://www.amazon.com/Bombay-Balchao-Jane-Borges-ebook/dp/B07Z7PF38P/ref=sr_1_1?dchild=1&amp;keywords=bombay+balchao&amp;qid=1605233293&amp;sr=8-1" TargetMode="External"/><Relationship Id="rId66" Type="http://schemas.openxmlformats.org/officeDocument/2006/relationships/hyperlink" Target="https://dmponline.dcc.ac.uk/" TargetMode="External"/><Relationship Id="rId87" Type="http://schemas.openxmlformats.org/officeDocument/2006/relationships/hyperlink" Target="https://www.jmi.ac.in/upload/EventDetail/international_conference_eg_2020december21_22.pdf" TargetMode="External"/><Relationship Id="rId110" Type="http://schemas.openxmlformats.org/officeDocument/2006/relationships/hyperlink" Target="https://doi.org/10.1016/j.artint.2012.06.007" TargetMode="External"/><Relationship Id="rId115" Type="http://schemas.openxmlformats.org/officeDocument/2006/relationships/hyperlink" Target="http://ebookcentral.proquest.com/lib/luc/detail.action?docID=3339350" TargetMode="External"/><Relationship Id="rId131" Type="http://schemas.openxmlformats.org/officeDocument/2006/relationships/hyperlink" Target="https://www.bl.uk/early-indian-printed-books/articles/quarterly-lists-digitally-researching-catalogues-of-indian-books" TargetMode="External"/><Relationship Id="rId136" Type="http://schemas.openxmlformats.org/officeDocument/2006/relationships/hyperlink" Target="https://www.fastcompany.com/3067020/with-amazon-books-jeff-bezos-is-solving-digital-retails-biggest-design-flaw" TargetMode="External"/><Relationship Id="rId157" Type="http://schemas.openxmlformats.org/officeDocument/2006/relationships/hyperlink" Target="https://hyperallergic.com/92647/mapping-san-franciscos-literary-history/" TargetMode="External"/><Relationship Id="rId61" Type="http://schemas.openxmlformats.org/officeDocument/2006/relationships/hyperlink" Target="https://bookriot.com/obscure-indian-novels/" TargetMode="External"/><Relationship Id="rId82" Type="http://schemas.openxmlformats.org/officeDocument/2006/relationships/hyperlink" Target="https://doi.org/10.1002/app5.277" TargetMode="External"/><Relationship Id="rId152" Type="http://schemas.openxmlformats.org/officeDocument/2006/relationships/hyperlink" Target="https://doi.org/10.1080/07393180216556" TargetMode="External"/><Relationship Id="rId19" Type="http://schemas.openxmlformats.org/officeDocument/2006/relationships/hyperlink" Target="https://www.instagram.com/explore/tags/bookstagramindia/" TargetMode="External"/><Relationship Id="rId14" Type="http://schemas.openxmlformats.org/officeDocument/2006/relationships/image" Target="media/image4.png"/><Relationship Id="rId30" Type="http://schemas.openxmlformats.org/officeDocument/2006/relationships/hyperlink" Target="https://www.bic.org.uk/files/pdfs/101201%20bic2.1%20complete%20rev.pdf" TargetMode="External"/><Relationship Id="rId35" Type="http://schemas.openxmlformats.org/officeDocument/2006/relationships/hyperlink" Target="https://www.business-standard.com/article/news-ani/rian-s-new-translation-platform-powered-by-artificial-intelligence-ai-119061900991_1.html" TargetMode="External"/><Relationship Id="rId56" Type="http://schemas.openxmlformats.org/officeDocument/2006/relationships/hyperlink" Target="https://mail.google.com/mail/u/0/" TargetMode="External"/><Relationship Id="rId77" Type="http://schemas.openxmlformats.org/officeDocument/2006/relationships/hyperlink" Target="https://doi.org/10.1017/S026988891100018X" TargetMode="External"/><Relationship Id="rId100" Type="http://schemas.openxmlformats.org/officeDocument/2006/relationships/hyperlink" Target="http://books.openedition.org/uop/2014" TargetMode="External"/><Relationship Id="rId105" Type="http://schemas.openxmlformats.org/officeDocument/2006/relationships/hyperlink" Target="https://learning.oreilly.com/library/view/hands-on-recommendation-systems/9781788993753/" TargetMode="External"/><Relationship Id="rId126" Type="http://schemas.openxmlformats.org/officeDocument/2006/relationships/hyperlink" Target="https://ebookcentral-proquest-com.flagship.luc.edu/lib/luc/reader.action?docID=227307&amp;query=&amp;ppg=11" TargetMode="External"/><Relationship Id="rId147" Type="http://schemas.openxmlformats.org/officeDocument/2006/relationships/hyperlink" Target="https://doi.org/10.1177/0305829811409178" TargetMode="External"/><Relationship Id="rId8" Type="http://schemas.openxmlformats.org/officeDocument/2006/relationships/comments" Target="comments.xml"/><Relationship Id="rId51" Type="http://schemas.openxmlformats.org/officeDocument/2006/relationships/hyperlink" Target="https://doi.org/10.5325/complitstudies.53.2.0359" TargetMode="External"/><Relationship Id="rId72" Type="http://schemas.openxmlformats.org/officeDocument/2006/relationships/hyperlink" Target="https://www.mha.gov.in/sites/default/files/EighthSchedule_19052017.pdf" TargetMode="External"/><Relationship Id="rId93" Type="http://schemas.openxmlformats.org/officeDocument/2006/relationships/hyperlink" Target="http://ebookcentral.proquest.com/lib/luc/detail.action?docID=1666898" TargetMode="External"/><Relationship Id="rId98" Type="http://schemas.openxmlformats.org/officeDocument/2006/relationships/hyperlink" Target="https://www.mckinsey.com/industries/technology-media-and-telecommunications/our-insights/building-a-digital-new-york-times-ceo-mark-thompson" TargetMode="External"/><Relationship Id="rId121" Type="http://schemas.openxmlformats.org/officeDocument/2006/relationships/hyperlink" Target="https://nanocrit.com/issues/issue1/literary-cartography-narrative-spatially-symbolic-act" TargetMode="External"/><Relationship Id="rId142" Type="http://schemas.openxmlformats.org/officeDocument/2006/relationships/hyperlink" Target="https://doi.org/10.1080/01615440.2011.589774" TargetMode="External"/><Relationship Id="rId3" Type="http://schemas.openxmlformats.org/officeDocument/2006/relationships/styles" Target="styles.xml"/><Relationship Id="rId25" Type="http://schemas.openxmlformats.org/officeDocument/2006/relationships/hyperlink" Target="https://www.easyhindityping.com/gujarati-to-english-translation" TargetMode="External"/><Relationship Id="rId46" Type="http://schemas.openxmlformats.org/officeDocument/2006/relationships/hyperlink" Target="https://dhdebates.gc.cuny.edu/read/untitled/section/55cea9b4-e647-4a15-b421-a899260b15c3" TargetMode="External"/><Relationship Id="rId67" Type="http://schemas.openxmlformats.org/officeDocument/2006/relationships/hyperlink" Target="http://www.taylorfrancis.com/books/exploring-digital-humanities-india-maya-dodd-nidhi-kalra/e/10.4324/9781003052302" TargetMode="External"/><Relationship Id="rId116" Type="http://schemas.openxmlformats.org/officeDocument/2006/relationships/hyperlink" Target="https://twitter.com/Nanjala1/status/1365724706997993474" TargetMode="External"/><Relationship Id="rId137" Type="http://schemas.openxmlformats.org/officeDocument/2006/relationships/hyperlink" Target="http://ebookcentral.proquest.com/lib/luc/detail.action?docID=472793" TargetMode="External"/><Relationship Id="rId158" Type="http://schemas.openxmlformats.org/officeDocument/2006/relationships/hyperlink" Target="https://doi.org/10.1016/j.acalib.2021.102324" TargetMode="External"/><Relationship Id="rId20" Type="http://schemas.openxmlformats.org/officeDocument/2006/relationships/hyperlink" Target="https://www.instagram.com/explore/tags/litwithindianlit/" TargetMode="External"/><Relationship Id="rId41" Type="http://schemas.openxmlformats.org/officeDocument/2006/relationships/hyperlink" Target="https://en.wikipedia.org/w/index.php?title=Bhima_Bhoi&amp;oldid=996513327" TargetMode="External"/><Relationship Id="rId62" Type="http://schemas.openxmlformats.org/officeDocument/2006/relationships/hyperlink" Target="https://doi.org/10.7771/1481-4374.1093" TargetMode="External"/><Relationship Id="rId83" Type="http://schemas.openxmlformats.org/officeDocument/2006/relationships/hyperlink" Target="https://www.purplepencilproject.com/" TargetMode="External"/><Relationship Id="rId88" Type="http://schemas.openxmlformats.org/officeDocument/2006/relationships/hyperlink" Target="https://en.wikipedia.org/w/index.php?title=Jaywant_Dalvi&amp;oldid=1016372993" TargetMode="External"/><Relationship Id="rId111" Type="http://schemas.openxmlformats.org/officeDocument/2006/relationships/hyperlink" Target="https://qz.com/india/494396/indias-obsession-for-english-is-depriving-many-children-of-a-real-education/" TargetMode="External"/><Relationship Id="rId132" Type="http://schemas.openxmlformats.org/officeDocument/2006/relationships/hyperlink" Target="https://doi.org/10.1080/17449850701430499" TargetMode="External"/><Relationship Id="rId153" Type="http://schemas.openxmlformats.org/officeDocument/2006/relationships/hyperlink" Target="https://doi.org/10.1353/ari.2016.0016" TargetMode="External"/><Relationship Id="rId15" Type="http://schemas.openxmlformats.org/officeDocument/2006/relationships/image" Target="media/image5.png"/><Relationship Id="rId36" Type="http://schemas.openxmlformats.org/officeDocument/2006/relationships/hyperlink" Target="https://doi.org/10.2307/488538" TargetMode="External"/><Relationship Id="rId57" Type="http://schemas.openxmlformats.org/officeDocument/2006/relationships/hyperlink" Target="https://www.coursera.org/learn/cultural-creative-industries/lecture/372ov/course-promo" TargetMode="External"/><Relationship Id="rId106" Type="http://schemas.openxmlformats.org/officeDocument/2006/relationships/hyperlink" Target="https://learning.oreilly.com/library/view/mastering-structured-data/9781484210499/9781484210505_FM_1_Title.xhtml" TargetMode="External"/><Relationship Id="rId127" Type="http://schemas.openxmlformats.org/officeDocument/2006/relationships/hyperlink" Target="https://ebookcentral-proquest-com.flagship.luc.edu/lib/luc/reader.action?docID=2067876" TargetMode="External"/><Relationship Id="rId10" Type="http://schemas.microsoft.com/office/2016/09/relationships/commentsIds" Target="commentsIds.xml"/><Relationship Id="rId31" Type="http://schemas.openxmlformats.org/officeDocument/2006/relationships/hyperlink" Target="http://hdl.handle.net/2027/inu.30000109204259" TargetMode="External"/><Relationship Id="rId52" Type="http://schemas.openxmlformats.org/officeDocument/2006/relationships/hyperlink" Target="https://doi.org/10.1080/14672715.2019.1669202" TargetMode="External"/><Relationship Id="rId73" Type="http://schemas.openxmlformats.org/officeDocument/2006/relationships/hyperlink" Target="https://doi.org/10.1215/00267929-3570612" TargetMode="External"/><Relationship Id="rId78" Type="http://schemas.openxmlformats.org/officeDocument/2006/relationships/hyperlink" Target="https://doi.org/10.5749/j.ctvg251hk" TargetMode="External"/><Relationship Id="rId94" Type="http://schemas.openxmlformats.org/officeDocument/2006/relationships/hyperlink" Target="https://doi.org/10.29121/granthaalayah.v7.i11.2020.361" TargetMode="External"/><Relationship Id="rId99" Type="http://schemas.openxmlformats.org/officeDocument/2006/relationships/hyperlink" Target="https://outlook.office.com/mail/inbox/id/AAQkADY5NTRkNTAxLTVhM2ItNDE1Zi1iYjc3LWJlY2Q2OTViZTRlMgAQAMNwEz%2BdbQhLpQSbbU%2F5cBQ%3D" TargetMode="External"/><Relationship Id="rId101" Type="http://schemas.openxmlformats.org/officeDocument/2006/relationships/hyperlink" Target="https://chireviewofbooks.com/2017/12/20/mapping-chicagos-literary-history/" TargetMode="External"/><Relationship Id="rId122" Type="http://schemas.openxmlformats.org/officeDocument/2006/relationships/hyperlink" Target="https://www.chronicle.com/article/the-problem-with-the-postcolonial-syllabus" TargetMode="External"/><Relationship Id="rId143" Type="http://schemas.openxmlformats.org/officeDocument/2006/relationships/hyperlink" Target="http://hdl.handle.net/2027/mdp.39076002876238" TargetMode="External"/><Relationship Id="rId148" Type="http://schemas.openxmlformats.org/officeDocument/2006/relationships/hyperlink" Target="https://tavaishnav.wordpress.com/2006/04/11/thank-you-mr-glad/" TargetMode="External"/><Relationship Id="rId4" Type="http://schemas.openxmlformats.org/officeDocument/2006/relationships/settings" Target="settings.xml"/><Relationship Id="rId9" Type="http://schemas.microsoft.com/office/2011/relationships/commentsExtended" Target="commentsExtended.xml"/><Relationship Id="rId26" Type="http://schemas.openxmlformats.org/officeDocument/2006/relationships/hyperlink" Target="https://uvov9u.axshare.com" TargetMode="External"/><Relationship Id="rId47" Type="http://schemas.openxmlformats.org/officeDocument/2006/relationships/hyperlink" Target="https://doi.org/10.1353/ari.2016.0001" TargetMode="External"/><Relationship Id="rId68" Type="http://schemas.openxmlformats.org/officeDocument/2006/relationships/hyperlink" Target="https://quinndombrowski.com/?q=blog/2020/10/15/whats-word-multilingual-dh-and-english-default" TargetMode="External"/><Relationship Id="rId89" Type="http://schemas.openxmlformats.org/officeDocument/2006/relationships/hyperlink" Target="https://jbm399.carto.com/viz/8c362eac-c72b-11e6-9c17-0e05a8b3e3d7/public_map" TargetMode="External"/><Relationship Id="rId112" Type="http://schemas.openxmlformats.org/officeDocument/2006/relationships/hyperlink" Target="http://www.tbsnews.net/bangladesh/amar-ekushey/language-movement-india-205015" TargetMode="External"/><Relationship Id="rId133" Type="http://schemas.openxmlformats.org/officeDocument/2006/relationships/hyperlink" Target="https://doi.org/10.1353/sub.2004.0012" TargetMode="External"/><Relationship Id="rId154" Type="http://schemas.openxmlformats.org/officeDocument/2006/relationships/hyperlink" Target="https://www.loc.gov/exhibits/land/landintr.html?loclr=blogtea" TargetMode="External"/><Relationship Id="rId16" Type="http://schemas.openxmlformats.org/officeDocument/2006/relationships/image" Target="media/image6.png"/><Relationship Id="rId37" Type="http://schemas.openxmlformats.org/officeDocument/2006/relationships/hyperlink" Target="http://www.victorianresearch.org/atcl/" TargetMode="External"/><Relationship Id="rId58" Type="http://schemas.openxmlformats.org/officeDocument/2006/relationships/hyperlink" Target="https://theliteraryplatform.com/news/2012/10/building-a-digital-library/" TargetMode="External"/><Relationship Id="rId79" Type="http://schemas.openxmlformats.org/officeDocument/2006/relationships/hyperlink" Target="https://doi.org/10.1007/s41297-018-00062-0" TargetMode="External"/><Relationship Id="rId102" Type="http://schemas.openxmlformats.org/officeDocument/2006/relationships/hyperlink" Target="https://doi.org/10.1186/s13616-014-0019-9" TargetMode="External"/><Relationship Id="rId123" Type="http://schemas.openxmlformats.org/officeDocument/2006/relationships/hyperlink" Target="https://doi.org/10.1007/978-3-540-68569-2_15" TargetMode="External"/><Relationship Id="rId144" Type="http://schemas.openxmlformats.org/officeDocument/2006/relationships/hyperlink" Target="https://doi.org/10.1108/14684520310502252" TargetMode="External"/><Relationship Id="rId90" Type="http://schemas.openxmlformats.org/officeDocument/2006/relationships/hyperlink" Target="https://doi.org/10.1080/00020184.2018.1452859" TargetMode="External"/><Relationship Id="rId27" Type="http://schemas.openxmlformats.org/officeDocument/2006/relationships/hyperlink" Target="https://github.com/PrakrutiM/Database_Of_Indian_Literature" TargetMode="External"/><Relationship Id="rId48" Type="http://schemas.openxmlformats.org/officeDocument/2006/relationships/hyperlink" Target="http://proxy.library.carleton.ca/login?url=http://site.ebrary.com/lib/oculcarleton/Top?id=10190483" TargetMode="External"/><Relationship Id="rId69" Type="http://schemas.openxmlformats.org/officeDocument/2006/relationships/hyperlink" Target="https://doi.org/10.3998/etlc.9362034.0001.001" TargetMode="External"/><Relationship Id="rId113" Type="http://schemas.openxmlformats.org/officeDocument/2006/relationships/hyperlink" Target="https://doi.org/10.2307/468519" TargetMode="External"/><Relationship Id="rId134" Type="http://schemas.openxmlformats.org/officeDocument/2006/relationships/hyperlink" Target="https://www.ukdataservice.ac.uk/manage-data/format/recommended-formats" TargetMode="External"/><Relationship Id="rId80" Type="http://schemas.openxmlformats.org/officeDocument/2006/relationships/hyperlink" Target="https://hdl.handle.net.eu1.proxy.openathens.net/2027/fulcrum.9019s3075" TargetMode="External"/><Relationship Id="rId155" Type="http://schemas.openxmlformats.org/officeDocument/2006/relationships/hyperlink" Target="https://doi.org/10.2307/40148129"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g+b136hGMgQUt7V6ZcB6eQrY6zQ==">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</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31</Pages>
  <Words>12814</Words>
  <Characters>73040</Characters>
  <Application>Microsoft Office Word</Application>
  <DocSecurity>0</DocSecurity>
  <Lines>608</Lines>
  <Paragraphs>171</Paragraphs>
  <ScaleCrop>false</ScaleCrop>
  <Company/>
  <LinksUpToDate>false</LinksUpToDate>
  <CharactersWithSpaces>85683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Prakruti Maniar</dc:creator>
  <cp:lastModifiedBy>Prakruti Maniar</cp:lastModifiedBy>
  <cp:revision>10</cp:revision>
  <dcterms:created xsi:type="dcterms:W3CDTF">2021-04-25T16:06:00Z</dcterms:created>
  <dcterms:modified xsi:type="dcterms:W3CDTF">2021-04-26T06:15:00Z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zotero-version="5.0.96.2"&gt;&lt;session id="4BrEa26C"/&gt;&lt;style id="http://www.zotero.org/styles/chicago-fullnote-bibliography" locale="en-US" hasBibliography="1" bibliographyStyleHasBeenSet="0"/&gt;&lt;prefs&gt;&lt;pref name="fieldType" value="Field"</vt:lpwstr>
  </property>
  <property fmtid="{D5CDD505-2E9C-101B-9397-08002B2CF9AE}" pid="3" name="ZOTERO_PREF_2">
    <vt:lpwstr>/&gt;&lt;pref name="delayCitationUpdates" value="true"/&gt;&lt;pref name="noteType" value="1"/&gt;&lt;/prefs&gt;&lt;/data&gt;</vt:lpwstr>
  </property>
</Properties>
</file>